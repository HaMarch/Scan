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header+xml" PartName="/word/header4.xml"/>
  <Default ContentType="image/png" Extension="png"/>
  <Default ContentType="image/jpeg" Extension="jpeg"/>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rPr>
          <w:rFonts w:ascii="Times New Roman" w:hAnsi="Times New Roman"/>
          <w:b/>
          <w:sz w:val="96"/>
          <w:szCs w:val="96"/>
        </w:rPr>
      </w:pPr>
    </w:p>
    <w:p>
      <w:pPr>
        <w:jc w:val="center"/>
        <w:rPr>
          <w:rFonts w:ascii="Times New Roman" w:hAnsi="Times New Roman"/>
          <w:b/>
          <w:sz w:val="112"/>
          <w:szCs w:val="112"/>
        </w:rPr>
      </w:pPr>
      <w:r>
        <w:rPr>
          <w:rFonts w:ascii="Times New Roman" w:hAnsi="Times New Roman"/>
          <w:b/>
          <w:sz w:val="112"/>
          <w:szCs w:val="112"/>
        </w:rPr>
        <w:t xml:space="preserve">Scan in Travel </w:t>
      </w:r>
    </w:p>
    <w:p>
      <w:pPr>
        <w:jc w:val="center"/>
        <w:rPr>
          <w:rFonts w:ascii="Times New Roman" w:hAnsi="Times New Roman"/>
          <w:b/>
          <w:sz w:val="44"/>
          <w:szCs w:val="44"/>
        </w:rPr>
      </w:pPr>
      <w:r>
        <w:rPr>
          <w:rFonts w:ascii="Times New Roman" w:hAnsi="Times New Roman"/>
          <w:b/>
          <w:sz w:val="44"/>
          <w:szCs w:val="44"/>
        </w:rPr>
        <w:t xml:space="preserve">Software </w:t>
      </w:r>
      <w:r>
        <w:rPr>
          <w:rFonts w:hint="eastAsia" w:ascii="Times New Roman" w:hAnsi="Times New Roman"/>
          <w:b/>
          <w:sz w:val="44"/>
          <w:szCs w:val="44"/>
        </w:rPr>
        <w:t>Design</w:t>
      </w:r>
    </w:p>
    <w:p>
      <w:pPr>
        <w:rPr>
          <w:rFonts w:ascii="Times New Roman" w:hAnsi="Times New Roman"/>
          <w:b/>
          <w:sz w:val="36"/>
          <w:szCs w:val="36"/>
        </w:rPr>
      </w:pPr>
    </w:p>
    <w:p>
      <w:pPr>
        <w:jc w:val="both"/>
        <w:rPr>
          <w:rFonts w:ascii="Times New Roman" w:hAnsi="Times New Roman"/>
          <w:bCs/>
          <w:sz w:val="28"/>
        </w:rPr>
      </w:pPr>
    </w:p>
    <w:p>
      <w:pPr>
        <w:jc w:val="center"/>
        <w:rPr>
          <w:rFonts w:ascii="Times New Roman" w:hAnsi="Times New Roman"/>
          <w:bCs/>
          <w:sz w:val="28"/>
        </w:rPr>
      </w:pPr>
      <w:r>
        <w:rPr>
          <w:rFonts w:ascii="Times New Roman" w:hAnsi="Times New Roman"/>
          <w:bCs/>
          <w:sz w:val="28"/>
        </w:rPr>
        <w:t>By</w:t>
      </w:r>
    </w:p>
    <w:p>
      <w:pPr>
        <w:jc w:val="center"/>
        <w:rPr>
          <w:rFonts w:ascii="Times New Roman" w:hAnsi="Times New Roman"/>
          <w:b/>
          <w:sz w:val="36"/>
          <w:szCs w:val="36"/>
        </w:rPr>
      </w:pPr>
      <w:r>
        <w:rPr>
          <w:rFonts w:ascii="Times New Roman" w:hAnsi="Times New Roman"/>
          <w:b/>
          <w:sz w:val="36"/>
          <w:szCs w:val="36"/>
        </w:rPr>
        <w:t>Yirui Wang 542115509</w:t>
      </w:r>
    </w:p>
    <w:p>
      <w:pPr>
        <w:jc w:val="center"/>
        <w:rPr>
          <w:rFonts w:ascii="Times New Roman" w:hAnsi="Times New Roman"/>
          <w:b/>
          <w:sz w:val="36"/>
          <w:szCs w:val="36"/>
        </w:rPr>
      </w:pPr>
      <w:r>
        <w:rPr>
          <w:rFonts w:ascii="Times New Roman" w:hAnsi="Times New Roman"/>
          <w:b/>
          <w:sz w:val="36"/>
          <w:szCs w:val="36"/>
        </w:rPr>
        <w:t>Ruijuan Liu 542115508</w:t>
      </w:r>
    </w:p>
    <w:p>
      <w:pPr>
        <w:rPr>
          <w:rFonts w:ascii="Times New Roman" w:hAnsi="Times New Roman"/>
          <w:b/>
          <w:sz w:val="36"/>
          <w:szCs w:val="36"/>
        </w:rPr>
      </w:pPr>
    </w:p>
    <w:p>
      <w:pPr>
        <w:rPr>
          <w:rFonts w:ascii="Times New Roman" w:hAnsi="Times New Roman"/>
          <w:bCs/>
          <w:sz w:val="28"/>
        </w:rPr>
      </w:pPr>
    </w:p>
    <w:p>
      <w:pPr>
        <w:jc w:val="center"/>
        <w:rPr>
          <w:rFonts w:ascii="Times New Roman" w:hAnsi="Times New Roman"/>
          <w:bCs/>
          <w:sz w:val="24"/>
        </w:rPr>
      </w:pPr>
      <w:r>
        <w:rPr>
          <w:rFonts w:ascii="Times New Roman" w:hAnsi="Times New Roman"/>
          <w:bCs/>
          <w:sz w:val="24"/>
        </w:rPr>
        <w:t>Department of Software Engineering</w:t>
      </w:r>
    </w:p>
    <w:p>
      <w:pPr>
        <w:jc w:val="center"/>
        <w:rPr>
          <w:rFonts w:ascii="Times New Roman" w:hAnsi="Times New Roman"/>
          <w:bCs/>
          <w:sz w:val="24"/>
        </w:rPr>
      </w:pPr>
      <w:r>
        <w:rPr>
          <w:rFonts w:ascii="Times New Roman" w:hAnsi="Times New Roman"/>
          <w:bCs/>
          <w:sz w:val="24"/>
        </w:rPr>
        <w:t>College of Arts, Media and Technology</w:t>
      </w:r>
    </w:p>
    <w:p>
      <w:pPr>
        <w:jc w:val="center"/>
        <w:rPr>
          <w:rFonts w:ascii="Times New Roman" w:hAnsi="Times New Roman"/>
          <w:bCs/>
          <w:sz w:val="24"/>
        </w:rPr>
      </w:pPr>
      <w:r>
        <w:rPr>
          <w:rFonts w:ascii="Times New Roman" w:hAnsi="Times New Roman"/>
          <w:bCs/>
          <w:sz w:val="24"/>
        </w:rPr>
        <w:t>Chiang Mai University</w:t>
      </w:r>
    </w:p>
    <w:p>
      <w:pPr>
        <w:jc w:val="center"/>
        <w:rPr>
          <w:rFonts w:ascii="Times New Roman" w:hAnsi="Times New Roman"/>
          <w:bCs/>
          <w:sz w:val="24"/>
        </w:rPr>
      </w:pPr>
    </w:p>
    <w:p>
      <w:pPr>
        <w:jc w:val="center"/>
        <w:rPr>
          <w:rFonts w:ascii="Times New Roman" w:hAnsi="Times New Roman"/>
          <w:b/>
          <w:sz w:val="28"/>
        </w:rPr>
      </w:pPr>
      <w:r>
        <w:rPr>
          <w:rFonts w:ascii="Times New Roman" w:hAnsi="Times New Roman"/>
          <w:b/>
          <w:sz w:val="28"/>
        </w:rPr>
        <w:t>Project Advisor</w:t>
      </w:r>
    </w:p>
    <w:p>
      <w:pPr>
        <w:jc w:val="center"/>
        <w:rPr>
          <w:rFonts w:ascii="Times New Roman" w:hAnsi="Times New Roman"/>
          <w:bCs/>
          <w:sz w:val="28"/>
        </w:rPr>
      </w:pPr>
    </w:p>
    <w:p>
      <w:pPr>
        <w:jc w:val="center"/>
        <w:rPr>
          <w:rFonts w:ascii="Times New Roman" w:hAnsi="Times New Roman"/>
          <w:b/>
          <w:bCs/>
          <w:sz w:val="36"/>
          <w:szCs w:val="36"/>
        </w:rPr>
      </w:pPr>
      <w:r>
        <w:rPr>
          <w:rFonts w:ascii="Times New Roman" w:hAnsi="Times New Roman" w:eastAsia="宋体" w:cs="Times New Roman"/>
          <w:b/>
          <w:bCs/>
          <w:sz w:val="36"/>
          <w:szCs w:val="36"/>
          <w:lang w:val="en-US" w:eastAsia="en-US" w:bidi="ar-SA"/>
        </w:rPr>
        <w:pict>
          <v:line id="直线 1042" o:spid="_x0000_s1029" style="position:absolute;left:0;margin-left:114pt;margin-top:0.95pt;height:0.05pt;width:192.85pt;rotation:0f;z-index:251659264;" o:ole="f" fillcolor="#FFFFFF" filled="f" o:preferrelative="t" stroked="t" coordsize="21600,21600">
            <v:fill on="f" color2="#FFFFFF" focus="0%"/>
            <v:stroke color="#000000" color2="#FFFFFF" miterlimit="2"/>
            <v:imagedata gain="65536f" blacklevel="0f" gamma="0"/>
            <o:lock v:ext="edit" position="f" selection="f" grouping="f" rotation="f" cropping="f" text="f" aspectratio="f"/>
          </v:line>
        </w:pict>
      </w:r>
      <w:r>
        <w:rPr>
          <w:rFonts w:ascii="Times New Roman" w:hAnsi="Times New Roman"/>
          <w:b/>
          <w:bCs/>
          <w:sz w:val="36"/>
          <w:szCs w:val="36"/>
        </w:rPr>
        <w:t>Yun Rim Park</w:t>
      </w:r>
    </w:p>
    <w:p>
      <w:pPr>
        <w:rPr>
          <w:rFonts w:ascii="Times New Roman" w:hAnsi="Times New Roman"/>
          <w:b/>
          <w:sz w:val="36"/>
          <w:szCs w:val="36"/>
        </w:rPr>
      </w:pPr>
      <w:r>
        <w:rPr>
          <w:rFonts w:ascii="Times New Roman" w:hAnsi="Times New Roman"/>
          <w:b/>
          <w:sz w:val="36"/>
          <w:szCs w:val="36"/>
        </w:rPr>
        <w:t xml:space="preserve">Document History </w:t>
      </w:r>
    </w:p>
    <w:tbl>
      <w:tblPr>
        <w:tblW w:w="9734" w:type="dxa"/>
        <w:tblInd w:w="-6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545"/>
        <w:gridCol w:w="1560"/>
        <w:gridCol w:w="1170"/>
        <w:gridCol w:w="885"/>
        <w:gridCol w:w="1512"/>
        <w:gridCol w:w="1358"/>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244" w:hRule="atLeast"/>
        </w:trPr>
        <w:tc>
          <w:tcPr>
            <w:tcW w:w="1545" w:type="dxa"/>
            <w:shd w:val="clear" w:color="auto" w:fill="999999"/>
            <w:vAlign w:val="top"/>
          </w:tcPr>
          <w:p>
            <w:pPr>
              <w:rPr>
                <w:rFonts w:ascii="Times New Roman" w:hAnsi="Times New Roman"/>
                <w:b/>
                <w:sz w:val="28"/>
              </w:rPr>
            </w:pPr>
            <w:r>
              <w:rPr>
                <w:rFonts w:ascii="Times New Roman" w:hAnsi="Times New Roman"/>
                <w:b/>
                <w:sz w:val="28"/>
              </w:rPr>
              <w:t>Document Name</w:t>
            </w:r>
          </w:p>
        </w:tc>
        <w:tc>
          <w:tcPr>
            <w:tcW w:w="1560" w:type="dxa"/>
            <w:shd w:val="clear" w:color="auto" w:fill="999999"/>
            <w:vAlign w:val="top"/>
          </w:tcPr>
          <w:p>
            <w:pPr>
              <w:rPr>
                <w:rFonts w:ascii="Times New Roman" w:hAnsi="Times New Roman"/>
                <w:b/>
                <w:sz w:val="28"/>
              </w:rPr>
            </w:pPr>
            <w:r>
              <w:rPr>
                <w:rFonts w:ascii="Times New Roman" w:hAnsi="Times New Roman"/>
                <w:b/>
                <w:sz w:val="28"/>
              </w:rPr>
              <w:t>Version</w:t>
            </w:r>
          </w:p>
        </w:tc>
        <w:tc>
          <w:tcPr>
            <w:tcW w:w="1170" w:type="dxa"/>
            <w:shd w:val="clear" w:color="auto" w:fill="999999"/>
            <w:vAlign w:val="top"/>
          </w:tcPr>
          <w:p>
            <w:pPr>
              <w:rPr>
                <w:rFonts w:ascii="Times New Roman" w:hAnsi="Times New Roman"/>
                <w:b/>
                <w:sz w:val="28"/>
              </w:rPr>
            </w:pPr>
            <w:r>
              <w:rPr>
                <w:rFonts w:ascii="Times New Roman" w:hAnsi="Times New Roman"/>
                <w:b/>
                <w:sz w:val="28"/>
              </w:rPr>
              <w:t>Status</w:t>
            </w:r>
          </w:p>
        </w:tc>
        <w:tc>
          <w:tcPr>
            <w:tcW w:w="885" w:type="dxa"/>
            <w:shd w:val="clear" w:color="auto" w:fill="999999"/>
            <w:vAlign w:val="top"/>
          </w:tcPr>
          <w:p>
            <w:pPr>
              <w:rPr>
                <w:rFonts w:ascii="Times New Roman" w:hAnsi="Times New Roman"/>
                <w:b/>
                <w:sz w:val="28"/>
              </w:rPr>
            </w:pPr>
            <w:r>
              <w:rPr>
                <w:rFonts w:ascii="Times New Roman" w:hAnsi="Times New Roman"/>
                <w:b/>
                <w:sz w:val="28"/>
              </w:rPr>
              <w:t>Date</w:t>
            </w:r>
          </w:p>
        </w:tc>
        <w:tc>
          <w:tcPr>
            <w:tcW w:w="1512" w:type="dxa"/>
            <w:shd w:val="clear" w:color="auto" w:fill="999999"/>
            <w:vAlign w:val="top"/>
          </w:tcPr>
          <w:p>
            <w:pPr>
              <w:rPr>
                <w:rFonts w:ascii="Times New Roman" w:hAnsi="Times New Roman"/>
                <w:b/>
                <w:sz w:val="28"/>
              </w:rPr>
            </w:pPr>
            <w:r>
              <w:rPr>
                <w:rFonts w:ascii="Times New Roman" w:hAnsi="Times New Roman"/>
                <w:b/>
                <w:sz w:val="28"/>
              </w:rPr>
              <w:t>Viewable</w:t>
            </w:r>
          </w:p>
        </w:tc>
        <w:tc>
          <w:tcPr>
            <w:tcW w:w="1358" w:type="dxa"/>
            <w:shd w:val="clear" w:color="auto" w:fill="999999"/>
            <w:vAlign w:val="top"/>
          </w:tcPr>
          <w:p>
            <w:pPr>
              <w:rPr>
                <w:rFonts w:ascii="Times New Roman" w:hAnsi="Times New Roman"/>
                <w:b/>
                <w:sz w:val="28"/>
              </w:rPr>
            </w:pPr>
            <w:r>
              <w:rPr>
                <w:rFonts w:ascii="Times New Roman" w:hAnsi="Times New Roman"/>
                <w:b/>
                <w:sz w:val="28"/>
              </w:rPr>
              <w:t>Editable</w:t>
            </w:r>
          </w:p>
        </w:tc>
        <w:tc>
          <w:tcPr>
            <w:tcW w:w="1704" w:type="dxa"/>
            <w:shd w:val="clear" w:color="auto" w:fill="999999"/>
            <w:vAlign w:val="top"/>
          </w:tcPr>
          <w:p>
            <w:pPr>
              <w:rPr>
                <w:rFonts w:ascii="Times New Roman" w:hAnsi="Times New Roman"/>
                <w:b/>
                <w:sz w:val="28"/>
              </w:rPr>
            </w:pPr>
            <w:r>
              <w:rPr>
                <w:rFonts w:ascii="Times New Roman" w:hAnsi="Times New Roman"/>
                <w:b/>
                <w:sz w:val="28"/>
              </w:rPr>
              <w:t>Responsible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637" w:hRule="atLeast"/>
        </w:trPr>
        <w:tc>
          <w:tcPr>
            <w:tcW w:w="9734" w:type="dxa"/>
            <w:gridSpan w:val="7"/>
            <w:vAlign w:val="top"/>
          </w:tcPr>
          <w:p>
            <w:pPr>
              <w:rPr>
                <w:rFonts w:ascii="Times New Roman" w:hAnsi="Times New Roman"/>
                <w:b/>
                <w:sz w:val="30"/>
                <w:szCs w:val="30"/>
              </w:rPr>
            </w:pPr>
            <w:r>
              <w:rPr>
                <w:rFonts w:ascii="Times New Roman" w:hAnsi="Times New Roman"/>
                <w:b/>
                <w:sz w:val="30"/>
                <w:szCs w:val="30"/>
              </w:rPr>
              <w:t>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033" w:hRule="atLeast"/>
        </w:trPr>
        <w:tc>
          <w:tcPr>
            <w:tcW w:w="1545" w:type="dxa"/>
            <w:vAlign w:val="top"/>
          </w:tcPr>
          <w:p>
            <w:pPr>
              <w:rPr>
                <w:rFonts w:ascii="Times New Roman" w:hAnsi="Times New Roman"/>
                <w:b/>
                <w:szCs w:val="22"/>
              </w:rPr>
            </w:pPr>
            <w:r>
              <w:rPr>
                <w:rFonts w:ascii="Times New Roman" w:hAnsi="Times New Roman"/>
                <w:bCs/>
                <w:szCs w:val="22"/>
              </w:rPr>
              <w:t>Scan in Travel _Software Requirement Specification</w:t>
            </w:r>
          </w:p>
        </w:tc>
        <w:tc>
          <w:tcPr>
            <w:tcW w:w="1560" w:type="dxa"/>
            <w:vAlign w:val="top"/>
          </w:tcPr>
          <w:p>
            <w:pPr>
              <w:rPr>
                <w:rFonts w:ascii="Times New Roman" w:hAnsi="Times New Roman"/>
                <w:b/>
                <w:szCs w:val="22"/>
              </w:rPr>
            </w:pPr>
            <w:r>
              <w:rPr>
                <w:rFonts w:ascii="Times New Roman" w:hAnsi="Times New Roman"/>
                <w:bCs/>
                <w:szCs w:val="22"/>
              </w:rPr>
              <w:t>Software Requirement Specification_V0.1</w:t>
            </w:r>
          </w:p>
        </w:tc>
        <w:tc>
          <w:tcPr>
            <w:tcW w:w="1170" w:type="dxa"/>
            <w:vAlign w:val="top"/>
          </w:tcPr>
          <w:p>
            <w:pPr>
              <w:rPr>
                <w:rFonts w:ascii="Times New Roman" w:hAnsi="Times New Roman"/>
                <w:b/>
                <w:szCs w:val="22"/>
              </w:rPr>
            </w:pPr>
            <w:r>
              <w:rPr>
                <w:rFonts w:ascii="Times New Roman" w:hAnsi="Times New Roman"/>
                <w:bCs/>
                <w:szCs w:val="22"/>
              </w:rPr>
              <w:t>Reviewed</w:t>
            </w:r>
          </w:p>
        </w:tc>
        <w:tc>
          <w:tcPr>
            <w:tcW w:w="885" w:type="dxa"/>
            <w:vAlign w:val="top"/>
          </w:tcPr>
          <w:p>
            <w:pPr>
              <w:rPr>
                <w:rFonts w:ascii="Times New Roman" w:hAnsi="Times New Roman"/>
                <w:b/>
                <w:szCs w:val="22"/>
              </w:rPr>
            </w:pPr>
          </w:p>
        </w:tc>
        <w:tc>
          <w:tcPr>
            <w:tcW w:w="1512" w:type="dxa"/>
            <w:vAlign w:val="top"/>
          </w:tcPr>
          <w:p>
            <w:pPr>
              <w:rPr>
                <w:rFonts w:ascii="Times New Roman" w:hAnsi="Times New Roman"/>
                <w:bCs/>
                <w:szCs w:val="22"/>
              </w:rPr>
            </w:pPr>
            <w:r>
              <w:rPr>
                <w:rFonts w:ascii="Times New Roman" w:hAnsi="Times New Roman"/>
                <w:bCs/>
                <w:szCs w:val="22"/>
              </w:rPr>
              <w:t>Yun Rim Park</w:t>
            </w:r>
          </w:p>
          <w:p>
            <w:pPr>
              <w:rPr>
                <w:rFonts w:ascii="Times New Roman" w:hAnsi="Times New Roman"/>
                <w:bCs/>
                <w:szCs w:val="22"/>
              </w:rPr>
            </w:pPr>
            <w:r>
              <w:rPr>
                <w:rFonts w:ascii="Times New Roman" w:hAnsi="Times New Roman"/>
                <w:bCs/>
                <w:szCs w:val="22"/>
              </w:rPr>
              <w:t>Yirui Wang</w:t>
            </w:r>
          </w:p>
          <w:p>
            <w:pPr>
              <w:rPr>
                <w:rFonts w:ascii="Times New Roman" w:hAnsi="Times New Roman"/>
                <w:bCs/>
                <w:szCs w:val="22"/>
              </w:rPr>
            </w:pPr>
            <w:r>
              <w:rPr>
                <w:rFonts w:ascii="Times New Roman" w:hAnsi="Times New Roman"/>
                <w:bCs/>
                <w:szCs w:val="22"/>
              </w:rPr>
              <w:t>Ruijuan Liu</w:t>
            </w:r>
          </w:p>
        </w:tc>
        <w:tc>
          <w:tcPr>
            <w:tcW w:w="1358" w:type="dxa"/>
            <w:vAlign w:val="top"/>
          </w:tcPr>
          <w:p>
            <w:pPr>
              <w:rPr>
                <w:rFonts w:ascii="Times New Roman" w:hAnsi="Times New Roman"/>
                <w:bCs/>
                <w:szCs w:val="22"/>
              </w:rPr>
            </w:pPr>
            <w:r>
              <w:rPr>
                <w:rFonts w:ascii="Times New Roman" w:hAnsi="Times New Roman"/>
                <w:bCs/>
                <w:szCs w:val="22"/>
              </w:rPr>
              <w:t>Yirui Wang</w:t>
            </w:r>
          </w:p>
          <w:p>
            <w:pPr>
              <w:rPr>
                <w:rFonts w:ascii="Times New Roman" w:hAnsi="Times New Roman"/>
                <w:b/>
                <w:szCs w:val="22"/>
              </w:rPr>
            </w:pPr>
            <w:r>
              <w:rPr>
                <w:rFonts w:ascii="Times New Roman" w:hAnsi="Times New Roman"/>
                <w:bCs/>
                <w:szCs w:val="22"/>
              </w:rPr>
              <w:t>Ruijuan Liu</w:t>
            </w:r>
          </w:p>
        </w:tc>
        <w:tc>
          <w:tcPr>
            <w:tcW w:w="1704" w:type="dxa"/>
            <w:vAlign w:val="top"/>
          </w:tcPr>
          <w:p>
            <w:pPr>
              <w:rPr>
                <w:rFonts w:ascii="Times New Roman" w:hAnsi="Times New Roman"/>
                <w:bCs/>
                <w:szCs w:val="22"/>
              </w:rPr>
            </w:pPr>
            <w:r>
              <w:rPr>
                <w:rFonts w:ascii="Times New Roman" w:hAnsi="Times New Roman"/>
                <w:bCs/>
                <w:szCs w:val="22"/>
              </w:rPr>
              <w:t>Yirui Wang</w:t>
            </w:r>
          </w:p>
          <w:p>
            <w:pPr>
              <w:rPr>
                <w:rFonts w:ascii="Times New Roman" w:hAnsi="Times New Roman"/>
                <w:b/>
                <w:szCs w:val="22"/>
              </w:rPr>
            </w:pPr>
            <w:r>
              <w:rPr>
                <w:rFonts w:ascii="Times New Roman" w:hAnsi="Times New Roman"/>
                <w:bCs/>
                <w:szCs w:val="22"/>
              </w:rPr>
              <w:t>Ruijuan Liu</w:t>
            </w:r>
          </w:p>
        </w:tc>
      </w:tr>
    </w:tbl>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jc w:val="right"/>
        <w:rPr>
          <w:rFonts w:ascii="Times New Roman" w:hAnsi="Times New Roman"/>
          <w:b/>
          <w:sz w:val="24"/>
        </w:rPr>
      </w:pPr>
      <w:r>
        <w:rPr>
          <w:rFonts w:ascii="Times New Roman" w:hAnsi="Times New Roman"/>
          <w:b/>
          <w:sz w:val="24"/>
        </w:rPr>
        <w:t xml:space="preserve">                                                Document Approved by</w:t>
      </w:r>
    </w:p>
    <w:p>
      <w:pPr>
        <w:jc w:val="right"/>
        <w:rPr>
          <w:rFonts w:ascii="Times New Roman" w:hAnsi="Times New Roman"/>
          <w:b/>
          <w:sz w:val="24"/>
        </w:rPr>
      </w:pPr>
    </w:p>
    <w:p>
      <w:pPr>
        <w:jc w:val="right"/>
        <w:rPr>
          <w:rFonts w:ascii="Times New Roman" w:hAnsi="Times New Roman"/>
          <w:b/>
          <w:sz w:val="24"/>
        </w:rPr>
      </w:pPr>
      <w:r>
        <w:rPr>
          <w:rFonts w:ascii="Times New Roman" w:hAnsi="Times New Roman"/>
          <w:b/>
          <w:sz w:val="24"/>
        </w:rPr>
        <w:t xml:space="preserve">                                           </w:t>
      </w:r>
    </w:p>
    <w:p>
      <w:pPr>
        <w:jc w:val="right"/>
        <w:rPr>
          <w:rFonts w:ascii="Times New Roman" w:hAnsi="Times New Roman"/>
          <w:b/>
          <w:sz w:val="24"/>
        </w:rPr>
      </w:pPr>
      <w:r>
        <w:rPr>
          <w:rFonts w:ascii="Times New Roman" w:hAnsi="Times New Roman" w:eastAsia="宋体" w:cs="Times New Roman"/>
          <w:sz w:val="24"/>
          <w:szCs w:val="28"/>
          <w:lang w:val="en-US" w:eastAsia="en-US" w:bidi="ar-SA"/>
        </w:rPr>
        <w:pict>
          <v:line id="直线 1046" o:spid="_x0000_s1030" style="position:absolute;left:0;flip:y;margin-left:288.1pt;margin-top:10.25pt;height:0.1pt;width:125.15pt;rotation:0f;z-index:251658240;" o:ole="f" fillcolor="#FFFFFF" filled="f" o:preferrelative="t" stroked="t" coordsize="21600,21600">
            <v:fill on="f" color2="#FFFFFF" focus="0%"/>
            <v:stroke color="#000000" color2="#FFFFFF" miterlimit="2"/>
            <v:imagedata gain="65536f" blacklevel="0f" gamma="0"/>
            <o:lock v:ext="edit" position="f" selection="f" grouping="f" rotation="f" cropping="f" text="f" aspectratio="f"/>
          </v:line>
        </w:pict>
      </w:r>
      <w:r>
        <w:rPr>
          <w:rFonts w:ascii="Times New Roman" w:hAnsi="Times New Roman"/>
          <w:b/>
          <w:sz w:val="24"/>
        </w:rPr>
        <w:t xml:space="preserve">                </w:t>
      </w:r>
    </w:p>
    <w:p>
      <w:pPr>
        <w:jc w:val="right"/>
        <w:rPr>
          <w:b/>
          <w:bCs/>
          <w:sz w:val="44"/>
          <w:szCs w:val="44"/>
        </w:rPr>
      </w:pPr>
      <w:r>
        <w:rPr>
          <w:rFonts w:ascii="Times New Roman" w:hAnsi="Times New Roman"/>
          <w:b/>
          <w:sz w:val="24"/>
        </w:rPr>
        <w:t xml:space="preserve">                                                    </w:t>
      </w:r>
      <w:r>
        <w:rPr>
          <w:rFonts w:ascii="Times New Roman" w:hAnsi="Times New Roman"/>
          <w:b/>
          <w:sz w:val="28"/>
        </w:rPr>
        <w:t xml:space="preserve"> Yun Rim Park</w:t>
      </w:r>
    </w:p>
    <w:p>
      <w:pPr>
        <w:rPr>
          <w:rFonts w:ascii="Times New Roman" w:hAnsi="Times New Roman"/>
          <w:b/>
          <w:bCs/>
          <w:sz w:val="44"/>
          <w:szCs w:val="44"/>
        </w:rPr>
      </w:pPr>
      <w:r>
        <w:rPr>
          <w:rFonts w:ascii="Times New Roman" w:hAnsi="Times New Roman"/>
          <w:b/>
          <w:bCs/>
          <w:sz w:val="44"/>
          <w:szCs w:val="44"/>
        </w:rPr>
        <w:t>Table of Contents</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rPr>
          <w:rFonts w:ascii="Times New Roman" w:hAnsi="Times New Roman"/>
          <w:b/>
          <w:bCs/>
          <w:sz w:val="44"/>
          <w:szCs w:val="44"/>
        </w:rPr>
      </w:pPr>
      <w:r>
        <w:rPr>
          <w:rFonts w:ascii="Times New Roman" w:hAnsi="Times New Roman"/>
          <w:b/>
          <w:bCs/>
          <w:sz w:val="44"/>
          <w:szCs w:val="44"/>
        </w:rPr>
        <w:t>Chapter One | Introduction</w:t>
      </w:r>
    </w:p>
    <w:p>
      <w:pPr>
        <w:rPr>
          <w:rFonts w:ascii="Times New Roman" w:hAnsi="Times New Roman"/>
          <w:b/>
          <w:bCs/>
          <w:sz w:val="24"/>
          <w:szCs w:val="24"/>
        </w:rPr>
      </w:pPr>
    </w:p>
    <w:p>
      <w:pPr>
        <w:rPr>
          <w:rFonts w:ascii="Times New Roman" w:hAnsi="Times New Roman"/>
          <w:b/>
          <w:bCs/>
          <w:sz w:val="40"/>
          <w:szCs w:val="40"/>
        </w:rPr>
      </w:pPr>
      <w:r>
        <w:rPr>
          <w:rFonts w:ascii="Times New Roman" w:hAnsi="Times New Roman"/>
          <w:b/>
          <w:bCs/>
          <w:sz w:val="40"/>
          <w:szCs w:val="40"/>
        </w:rPr>
        <w:t>1.1 Objective</w:t>
      </w:r>
    </w:p>
    <w:p>
      <w:pPr>
        <w:autoSpaceDN w:val="0"/>
        <w:spacing w:line="260" w:lineRule="auto"/>
        <w:ind w:left="-3" w:leftChars="-7" w:hanging="12" w:hangingChars="5"/>
        <w:jc w:val="both"/>
        <w:rPr>
          <w:rFonts w:ascii="Times New Roman" w:hAnsi="Times New Roman"/>
          <w:sz w:val="24"/>
          <w:szCs w:val="24"/>
        </w:rPr>
      </w:pPr>
      <w:r>
        <w:rPr>
          <w:rFonts w:ascii="Times New Roman" w:hAnsi="Times New Roman"/>
          <w:b/>
          <w:bCs/>
          <w:sz w:val="24"/>
          <w:szCs w:val="24"/>
        </w:rPr>
        <w:t xml:space="preserve">     </w:t>
      </w:r>
      <w:r>
        <w:rPr>
          <w:rFonts w:hint="eastAsia" w:ascii="Times New Roman" w:hAnsi="Times New Roman"/>
          <w:b/>
          <w:bCs/>
          <w:sz w:val="24"/>
          <w:szCs w:val="24"/>
        </w:rPr>
        <w:t xml:space="preserve"> </w:t>
      </w:r>
      <w:r>
        <w:rPr>
          <w:rFonts w:ascii="Times New Roman" w:hAnsi="Times New Roman"/>
          <w:sz w:val="24"/>
          <w:szCs w:val="24"/>
        </w:rPr>
        <w:t xml:space="preserve">The objective of the Software Design Document for “Scan In Travel” Android mobile application is to provide a description of the design of a system fully enough to allow for software development to proceed with an understanding of what is to be built and how it is expected to be built. </w:t>
      </w:r>
      <w:r>
        <w:rPr>
          <w:rFonts w:ascii="Times New Roman" w:hAnsi="Times New Roman"/>
          <w:color w:val="000000"/>
          <w:sz w:val="24"/>
          <w:szCs w:val="24"/>
          <w:shd w:val="clear" w:color="auto" w:fill="FFFFFF"/>
        </w:rPr>
        <w:t>Once the software design document is approved, it becomes a baseline for limiting changes in the scope of the project.</w:t>
      </w:r>
      <w:r>
        <w:rPr>
          <w:rFonts w:ascii="Times New Roman" w:hAnsi="Times New Roman"/>
          <w:sz w:val="24"/>
          <w:szCs w:val="24"/>
        </w:rPr>
        <w:br/>
      </w:r>
      <w:r>
        <w:rPr>
          <w:rFonts w:ascii="Times New Roman" w:hAnsi="Times New Roman"/>
          <w:sz w:val="24"/>
          <w:szCs w:val="24"/>
        </w:rPr>
        <w:t xml:space="preserve">     </w:t>
      </w:r>
      <w:r>
        <w:rPr>
          <w:rFonts w:hint="eastAsia" w:ascii="Times New Roman" w:hAnsi="Times New Roman"/>
          <w:sz w:val="24"/>
          <w:szCs w:val="24"/>
        </w:rPr>
        <w:t xml:space="preserve"> </w:t>
      </w:r>
      <w:r>
        <w:rPr>
          <w:rFonts w:ascii="Times New Roman" w:hAnsi="Times New Roman"/>
          <w:sz w:val="24"/>
          <w:szCs w:val="24"/>
        </w:rPr>
        <w:t>The Software Design Document provides information necessary to provide description of the details for the software and system to be built. This document is based on the project proposal, project plan and system requirement specification. It contains detailed design, method design, class design, sequence diagram, entity relationship diagram and user interface design. It can help developers to understand the work, and guide them to implement the right software.</w:t>
      </w:r>
    </w:p>
    <w:p>
      <w:pPr>
        <w:autoSpaceDN w:val="0"/>
        <w:spacing w:line="15" w:lineRule="auto"/>
        <w:ind w:leftChars="-7" w:hanging="14" w:hangingChars="6"/>
        <w:jc w:val="both"/>
        <w:rPr>
          <w:rFonts w:ascii="Times New Roman" w:hAnsi="Times New Roman"/>
          <w:sz w:val="24"/>
          <w:szCs w:val="24"/>
        </w:rPr>
      </w:pPr>
    </w:p>
    <w:p>
      <w:pPr>
        <w:rPr>
          <w:rFonts w:ascii="Times New Roman" w:hAnsi="Times New Roman"/>
          <w:sz w:val="24"/>
          <w:szCs w:val="24"/>
        </w:rPr>
      </w:pPr>
      <w:r>
        <w:rPr>
          <w:rFonts w:ascii="Times New Roman" w:hAnsi="Times New Roman"/>
          <w:b/>
          <w:bCs/>
          <w:sz w:val="40"/>
          <w:szCs w:val="40"/>
        </w:rPr>
        <w:t xml:space="preserve">1.2 </w:t>
      </w:r>
      <w:r>
        <w:rPr>
          <w:rFonts w:hint="eastAsia" w:ascii="Times New Roman" w:hAnsi="Times New Roman"/>
          <w:b/>
          <w:bCs/>
          <w:sz w:val="40"/>
          <w:szCs w:val="40"/>
        </w:rPr>
        <w:t>Project Scope</w:t>
      </w:r>
      <w:r>
        <w:rPr>
          <w:rFonts w:hint="eastAsia" w:ascii="Times New Roman" w:hAnsi="Times New Roman"/>
          <w:sz w:val="24"/>
          <w:szCs w:val="24"/>
        </w:rPr>
        <w:t xml:space="preserve">    </w:t>
      </w:r>
    </w:p>
    <w:p>
      <w:pPr>
        <w:rPr>
          <w:ins w:id="0" w:author="a43" w:date="2016-06-26T13:47:00Z"/>
          <w:rFonts w:hint="default" w:ascii="Times New Roman" w:hAnsi="Times New Roman"/>
          <w:sz w:val="24"/>
        </w:rPr>
      </w:pPr>
      <w:r>
        <w:rPr>
          <w:rFonts w:hint="eastAsia" w:ascii="Times New Roman" w:hAnsi="Times New Roman"/>
          <w:sz w:val="24"/>
          <w:szCs w:val="24"/>
        </w:rPr>
        <w:t xml:space="preserve">  </w:t>
      </w:r>
      <w:r>
        <w:rPr>
          <w:rFonts w:ascii="Times New Roman" w:hAnsi="Times New Roman"/>
          <w:sz w:val="24"/>
          <w:szCs w:val="24"/>
        </w:rPr>
        <w:t xml:space="preserve"> </w:t>
      </w:r>
      <w:ins w:id="1" w:author="a43" w:date="2016-06-26T13:48:00Z">
        <w:r>
          <w:rPr>
            <w:rFonts w:hint="eastAsia" w:ascii="Times New Roman" w:hAnsi="Times New Roman"/>
            <w:sz w:val="24"/>
            <w:szCs w:val="24"/>
            <w:lang w:val="en-US" w:eastAsia="zh-CN"/>
          </w:rPr>
          <w:t xml:space="preserve">    </w:t>
        </w:r>
      </w:ins>
      <w:r>
        <w:rPr>
          <w:rFonts w:ascii="Times New Roman" w:hAnsi="Times New Roman"/>
          <w:sz w:val="24"/>
          <w:szCs w:val="24"/>
        </w:rPr>
        <w:t xml:space="preserve">  </w:t>
      </w:r>
      <w:ins w:id="2" w:author="a43" w:date="2016-06-26T13:47:00Z">
        <w:r>
          <w:rPr>
            <w:rFonts w:hint="default" w:ascii="Times New Roman" w:hAnsi="Times New Roman"/>
            <w:sz w:val="24"/>
          </w:rPr>
          <w:t xml:space="preserve"> </w:t>
        </w:r>
      </w:ins>
      <w:ins w:id="3" w:author="a43" w:date="2016-06-26T13:47:00Z">
        <w:r>
          <w:rPr>
            <w:rFonts w:ascii="Times New Roman" w:hAnsi="Times New Roman"/>
            <w:sz w:val="24"/>
          </w:rPr>
          <w:t>“</w:t>
        </w:r>
      </w:ins>
      <w:ins w:id="4" w:author="a43" w:date="2016-06-26T13:47:00Z">
        <w:r>
          <w:rPr>
            <w:rFonts w:hint="default" w:ascii="Times New Roman" w:hAnsi="Times New Roman"/>
            <w:sz w:val="24"/>
          </w:rPr>
          <w:t>Scan in Travel</w:t>
        </w:r>
      </w:ins>
      <w:ins w:id="5" w:author="a43" w:date="2016-06-26T13:47:00Z">
        <w:r>
          <w:rPr>
            <w:rFonts w:ascii="Times New Roman" w:hAnsi="Times New Roman"/>
            <w:sz w:val="24"/>
          </w:rPr>
          <w:t>”</w:t>
        </w:r>
      </w:ins>
      <w:ins w:id="6" w:author="a43" w:date="2016-06-26T13:47:00Z">
        <w:r>
          <w:rPr>
            <w:rFonts w:hint="default" w:ascii="Times New Roman" w:hAnsi="Times New Roman"/>
            <w:sz w:val="24"/>
          </w:rPr>
          <w:t xml:space="preserve"> is a mobile application which us</w:t>
        </w:r>
      </w:ins>
      <w:ins w:id="7" w:author="a43" w:date="2016-06-26T13:47:00Z">
        <w:r>
          <w:rPr>
            <w:rFonts w:ascii="Times New Roman" w:hAnsi="Times New Roman"/>
            <w:sz w:val="24"/>
          </w:rPr>
          <w:t>es</w:t>
        </w:r>
      </w:ins>
      <w:ins w:id="8" w:author="a43" w:date="2016-06-26T13:47:00Z">
        <w:r>
          <w:rPr>
            <w:rFonts w:hint="default" w:ascii="Times New Roman" w:hAnsi="Times New Roman"/>
            <w:sz w:val="24"/>
          </w:rPr>
          <w:t xml:space="preserve"> Android OS. This </w:t>
        </w:r>
      </w:ins>
      <w:ins w:id="9" w:author="a43" w:date="2016-06-26T13:47:00Z">
        <w:r>
          <w:rPr>
            <w:rFonts w:ascii="Times New Roman" w:hAnsi="Times New Roman"/>
            <w:sz w:val="24"/>
          </w:rPr>
          <w:t>application</w:t>
        </w:r>
      </w:ins>
      <w:ins w:id="10" w:author="a43" w:date="2016-06-26T13:47:00Z">
        <w:r>
          <w:rPr>
            <w:rFonts w:hint="default" w:ascii="Times New Roman" w:hAnsi="Times New Roman"/>
            <w:sz w:val="24"/>
          </w:rPr>
          <w:t xml:space="preserve"> can help users solve the language problems during their travel in China. Users can get the meaning of Chinese word(s) by scanning it with the built-in camera of their mobile phone. And users can also get the map and route if the scanned name is the name of a Location</w:t>
        </w:r>
      </w:ins>
      <w:ins w:id="11" w:author="a43" w:date="2016-06-26T13:47:00Z">
        <w:r>
          <w:rPr>
            <w:rFonts w:hint="default" w:ascii="Times New Roman" w:hAnsi="Times New Roman"/>
            <w:sz w:val="24"/>
            <w:lang w:val="en-US" w:eastAsia="zh-CN"/>
          </w:rPr>
          <w:t>(Chinese word that has its location on the Google map)</w:t>
        </w:r>
      </w:ins>
      <w:ins w:id="12" w:author="a43" w:date="2016-06-26T13:47:00Z">
        <w:r>
          <w:rPr>
            <w:rFonts w:hint="default" w:ascii="Times New Roman" w:hAnsi="Times New Roman"/>
            <w:sz w:val="24"/>
          </w:rPr>
          <w:t xml:space="preserve"> in China. What is more, </w:t>
        </w:r>
      </w:ins>
      <w:ins w:id="13" w:author="a43" w:date="2016-06-26T13:47:00Z">
        <w:r>
          <w:rPr>
            <w:rFonts w:ascii="Times New Roman" w:hAnsi="Times New Roman"/>
            <w:sz w:val="24"/>
          </w:rPr>
          <w:t>“</w:t>
        </w:r>
      </w:ins>
      <w:ins w:id="14" w:author="a43" w:date="2016-06-26T13:47:00Z">
        <w:r>
          <w:rPr>
            <w:rFonts w:hint="default" w:ascii="Times New Roman" w:hAnsi="Times New Roman"/>
            <w:sz w:val="24"/>
          </w:rPr>
          <w:t>Scan in Travel</w:t>
        </w:r>
      </w:ins>
      <w:ins w:id="15" w:author="a43" w:date="2016-06-26T13:47:00Z">
        <w:r>
          <w:rPr>
            <w:rFonts w:ascii="Times New Roman" w:hAnsi="Times New Roman"/>
            <w:sz w:val="24"/>
          </w:rPr>
          <w:t>”</w:t>
        </w:r>
      </w:ins>
      <w:ins w:id="16" w:author="a43" w:date="2016-06-26T13:47:00Z">
        <w:r>
          <w:rPr>
            <w:rFonts w:hint="default" w:ascii="Times New Roman" w:hAnsi="Times New Roman"/>
            <w:sz w:val="24"/>
          </w:rPr>
          <w:t xml:space="preserve"> can also help users remember where they have been. Users can record the attractive places into their Favorites</w:t>
        </w:r>
      </w:ins>
      <w:ins w:id="17" w:author="a43" w:date="2016-06-26T13:47:00Z">
        <w:r>
          <w:rPr>
            <w:rFonts w:hint="default" w:ascii="Times New Roman" w:hAnsi="Times New Roman"/>
            <w:sz w:val="24"/>
            <w:lang w:val="en-US" w:eastAsia="zh-CN"/>
          </w:rPr>
          <w:t xml:space="preserve"> </w:t>
        </w:r>
      </w:ins>
      <w:ins w:id="18" w:author="a43" w:date="2016-06-26T13:47:00Z">
        <w:r>
          <w:rPr>
            <w:rFonts w:ascii="Times New Roman" w:hAnsi="Times New Roman"/>
            <w:sz w:val="24"/>
          </w:rPr>
          <w:t>so that they can look them up later</w:t>
        </w:r>
      </w:ins>
      <w:ins w:id="19" w:author="a43" w:date="2016-06-26T13:47:00Z">
        <w:r>
          <w:rPr>
            <w:rFonts w:hint="default" w:ascii="Times New Roman" w:hAnsi="Times New Roman"/>
            <w:sz w:val="24"/>
          </w:rPr>
          <w:t>.</w:t>
        </w:r>
      </w:ins>
    </w:p>
    <w:p>
      <w:pPr>
        <w:rPr>
          <w:ins w:id="20" w:author="a43" w:date="2016-06-26T13:47:00Z"/>
          <w:rFonts w:hint="default" w:ascii="Times New Roman" w:hAnsi="Times New Roman"/>
          <w:sz w:val="24"/>
        </w:rPr>
      </w:pPr>
      <w:ins w:id="21" w:author="a43" w:date="2016-06-26T13:47:00Z">
        <w:r>
          <w:rPr>
            <w:rFonts w:hint="default" w:ascii="Times New Roman" w:hAnsi="Times New Roman"/>
            <w:sz w:val="24"/>
          </w:rPr>
          <w:t xml:space="preserve">  </w:t>
        </w:r>
      </w:ins>
      <w:ins w:id="22" w:author="a43" w:date="2016-06-26T13:48:00Z">
        <w:r>
          <w:rPr>
            <w:rFonts w:hint="eastAsia" w:ascii="Times New Roman" w:hAnsi="Times New Roman"/>
            <w:sz w:val="24"/>
            <w:lang w:val="en-US" w:eastAsia="zh-CN"/>
          </w:rPr>
          <w:t xml:space="preserve">    </w:t>
        </w:r>
      </w:ins>
      <w:ins w:id="23" w:author="a43" w:date="2016-06-26T13:47:00Z">
        <w:r>
          <w:rPr>
            <w:rFonts w:hint="default" w:ascii="Times New Roman" w:hAnsi="Times New Roman"/>
            <w:sz w:val="24"/>
          </w:rPr>
          <w:t xml:space="preserve">   The main features of </w:t>
        </w:r>
      </w:ins>
      <w:ins w:id="24" w:author="a43" w:date="2016-06-26T13:47:00Z">
        <w:r>
          <w:rPr>
            <w:rFonts w:ascii="Times New Roman" w:hAnsi="Times New Roman"/>
            <w:sz w:val="24"/>
          </w:rPr>
          <w:t>“</w:t>
        </w:r>
      </w:ins>
      <w:ins w:id="25" w:author="a43" w:date="2016-06-26T13:47:00Z">
        <w:r>
          <w:rPr>
            <w:rFonts w:hint="default" w:ascii="Times New Roman" w:hAnsi="Times New Roman"/>
            <w:sz w:val="24"/>
          </w:rPr>
          <w:t>Scan in Travel</w:t>
        </w:r>
      </w:ins>
      <w:ins w:id="26" w:author="a43" w:date="2016-06-26T13:47:00Z">
        <w:r>
          <w:rPr>
            <w:rFonts w:ascii="Times New Roman" w:hAnsi="Times New Roman"/>
            <w:sz w:val="24"/>
          </w:rPr>
          <w:t>”</w:t>
        </w:r>
      </w:ins>
      <w:ins w:id="27" w:author="a43" w:date="2016-06-26T13:47:00Z">
        <w:r>
          <w:rPr>
            <w:rFonts w:hint="default" w:ascii="Times New Roman" w:hAnsi="Times New Roman"/>
            <w:sz w:val="24"/>
          </w:rPr>
          <w:t xml:space="preserve"> will be </w:t>
        </w:r>
      </w:ins>
      <w:ins w:id="28" w:author="a43" w:date="2016-06-26T13:47:00Z">
        <w:r>
          <w:rPr>
            <w:rFonts w:ascii="Times New Roman" w:hAnsi="Times New Roman"/>
            <w:sz w:val="24"/>
          </w:rPr>
          <w:t>as follows</w:t>
        </w:r>
      </w:ins>
      <w:ins w:id="29" w:author="a43" w:date="2016-06-26T13:47:00Z">
        <w:r>
          <w:rPr>
            <w:rFonts w:hint="default" w:ascii="Times New Roman" w:hAnsi="Times New Roman"/>
            <w:sz w:val="24"/>
          </w:rPr>
          <w:t>:</w:t>
        </w:r>
      </w:ins>
    </w:p>
    <w:p>
      <w:pPr>
        <w:rPr>
          <w:ins w:id="30" w:author="a43" w:date="2016-06-26T13:47:00Z"/>
          <w:rFonts w:hint="default" w:ascii="Times New Roman" w:hAnsi="Times New Roman"/>
          <w:b/>
          <w:sz w:val="28"/>
          <w:szCs w:val="28"/>
        </w:rPr>
      </w:pPr>
      <w:ins w:id="31" w:author="a43" w:date="2016-06-26T13:47:00Z">
        <w:r>
          <w:rPr>
            <w:rFonts w:hint="default" w:ascii="Times New Roman" w:hAnsi="Times New Roman"/>
            <w:b/>
            <w:sz w:val="28"/>
            <w:szCs w:val="28"/>
          </w:rPr>
          <w:t>Translation system</w:t>
        </w:r>
      </w:ins>
    </w:p>
    <w:p>
      <w:pPr>
        <w:tabs>
          <w:tab w:val="left" w:pos="2310"/>
        </w:tabs>
        <w:rPr>
          <w:ins w:id="32" w:author="a43" w:date="2016-06-26T13:47:00Z"/>
          <w:rFonts w:hint="default" w:ascii="Times New Roman" w:hAnsi="Times New Roman"/>
          <w:sz w:val="24"/>
        </w:rPr>
      </w:pPr>
      <w:ins w:id="33" w:author="a43" w:date="2016-06-26T13:47:00Z">
        <w:r>
          <w:rPr>
            <w:rFonts w:hint="default" w:ascii="Times New Roman" w:hAnsi="Times New Roman"/>
            <w:sz w:val="24"/>
          </w:rPr>
          <w:t xml:space="preserve">    </w:t>
        </w:r>
      </w:ins>
      <w:ins w:id="34" w:author="a43" w:date="2016-06-26T13:48:00Z">
        <w:r>
          <w:rPr>
            <w:rFonts w:hint="eastAsia" w:ascii="Times New Roman" w:hAnsi="Times New Roman"/>
            <w:sz w:val="24"/>
            <w:lang w:val="en-US" w:eastAsia="zh-CN"/>
          </w:rPr>
          <w:t xml:space="preserve">    </w:t>
        </w:r>
      </w:ins>
      <w:ins w:id="35" w:author="a43" w:date="2016-06-26T13:47:00Z">
        <w:r>
          <w:rPr>
            <w:rFonts w:hint="default" w:ascii="Times New Roman" w:hAnsi="Times New Roman"/>
            <w:sz w:val="24"/>
          </w:rPr>
          <w:t xml:space="preserve"> </w:t>
        </w:r>
      </w:ins>
      <w:ins w:id="36" w:author="a43" w:date="2016-06-26T13:47:00Z">
        <w:r>
          <w:rPr>
            <w:rFonts w:ascii="Times New Roman" w:hAnsi="Times New Roman"/>
            <w:sz w:val="24"/>
          </w:rPr>
          <w:t>U</w:t>
        </w:r>
      </w:ins>
      <w:ins w:id="37" w:author="a43" w:date="2016-06-26T13:47:00Z">
        <w:r>
          <w:rPr>
            <w:rFonts w:hint="default" w:ascii="Times New Roman" w:hAnsi="Times New Roman"/>
            <w:sz w:val="24"/>
          </w:rPr>
          <w:t xml:space="preserve">sers </w:t>
        </w:r>
      </w:ins>
      <w:ins w:id="38" w:author="a43" w:date="2016-06-26T13:47:00Z">
        <w:r>
          <w:rPr>
            <w:rFonts w:ascii="Times New Roman" w:hAnsi="Times New Roman"/>
            <w:sz w:val="24"/>
          </w:rPr>
          <w:t>can</w:t>
        </w:r>
      </w:ins>
      <w:ins w:id="39" w:author="a43" w:date="2016-06-26T13:47:00Z">
        <w:r>
          <w:rPr>
            <w:rFonts w:hint="default" w:ascii="Times New Roman" w:hAnsi="Times New Roman"/>
            <w:sz w:val="24"/>
          </w:rPr>
          <w:t xml:space="preserve"> translate Chinese word(</w:t>
        </w:r>
      </w:ins>
      <w:ins w:id="40" w:author="a43" w:date="2016-06-26T13:47:00Z">
        <w:r>
          <w:rPr>
            <w:rFonts w:ascii="Times New Roman" w:hAnsi="Times New Roman"/>
            <w:sz w:val="24"/>
          </w:rPr>
          <w:t>s</w:t>
        </w:r>
      </w:ins>
      <w:ins w:id="41" w:author="a43" w:date="2016-06-26T13:47:00Z">
        <w:r>
          <w:rPr>
            <w:rFonts w:hint="default" w:ascii="Times New Roman" w:hAnsi="Times New Roman"/>
            <w:sz w:val="24"/>
          </w:rPr>
          <w:t>) and Location name(</w:t>
        </w:r>
      </w:ins>
      <w:ins w:id="42" w:author="a43" w:date="2016-06-26T13:47:00Z">
        <w:r>
          <w:rPr>
            <w:rFonts w:ascii="Times New Roman" w:hAnsi="Times New Roman"/>
            <w:sz w:val="24"/>
          </w:rPr>
          <w:t>s</w:t>
        </w:r>
      </w:ins>
      <w:ins w:id="43" w:author="a43" w:date="2016-06-26T13:47:00Z">
        <w:r>
          <w:rPr>
            <w:rFonts w:hint="default" w:ascii="Times New Roman" w:hAnsi="Times New Roman"/>
            <w:sz w:val="24"/>
          </w:rPr>
          <w:t>) into English by scanning</w:t>
        </w:r>
      </w:ins>
      <w:ins w:id="44" w:author="a43" w:date="2016-06-26T13:47:00Z">
        <w:r>
          <w:rPr>
            <w:rFonts w:ascii="Times New Roman" w:hAnsi="Times New Roman"/>
            <w:sz w:val="24"/>
          </w:rPr>
          <w:t xml:space="preserve"> them with the built-in camera of their mobile phone</w:t>
        </w:r>
      </w:ins>
      <w:ins w:id="45" w:author="a43" w:date="2016-06-26T13:47:00Z">
        <w:r>
          <w:rPr>
            <w:rFonts w:hint="default" w:ascii="Times New Roman" w:hAnsi="Times New Roman"/>
            <w:sz w:val="24"/>
          </w:rPr>
          <w:t xml:space="preserve">. After </w:t>
        </w:r>
      </w:ins>
      <w:ins w:id="46" w:author="a43" w:date="2016-06-26T13:47:00Z">
        <w:r>
          <w:rPr>
            <w:rFonts w:ascii="Times New Roman" w:hAnsi="Times New Roman"/>
            <w:sz w:val="24"/>
          </w:rPr>
          <w:t>viewing</w:t>
        </w:r>
      </w:ins>
      <w:ins w:id="47" w:author="a43" w:date="2016-06-26T13:47:00Z">
        <w:r>
          <w:rPr>
            <w:rFonts w:hint="default" w:ascii="Times New Roman" w:hAnsi="Times New Roman"/>
            <w:sz w:val="24"/>
          </w:rPr>
          <w:t xml:space="preserve"> the </w:t>
        </w:r>
      </w:ins>
      <w:ins w:id="48" w:author="a43" w:date="2016-06-26T13:47:00Z">
        <w:r>
          <w:rPr>
            <w:rFonts w:ascii="Times New Roman" w:hAnsi="Times New Roman"/>
            <w:sz w:val="24"/>
          </w:rPr>
          <w:t xml:space="preserve">English </w:t>
        </w:r>
      </w:ins>
      <w:ins w:id="49" w:author="a43" w:date="2016-06-26T13:47:00Z">
        <w:r>
          <w:rPr>
            <w:rFonts w:hint="default" w:ascii="Times New Roman" w:hAnsi="Times New Roman"/>
            <w:sz w:val="24"/>
          </w:rPr>
          <w:t xml:space="preserve">translation of the word(s), </w:t>
        </w:r>
      </w:ins>
      <w:ins w:id="50" w:author="a43" w:date="2016-06-26T13:47:00Z">
        <w:r>
          <w:rPr>
            <w:rFonts w:ascii="Times New Roman" w:hAnsi="Times New Roman"/>
            <w:sz w:val="24"/>
          </w:rPr>
          <w:t>users</w:t>
        </w:r>
      </w:ins>
      <w:ins w:id="51" w:author="a43" w:date="2016-06-26T13:47:00Z">
        <w:r>
          <w:rPr>
            <w:rFonts w:hint="default" w:ascii="Times New Roman" w:hAnsi="Times New Roman"/>
            <w:sz w:val="24"/>
          </w:rPr>
          <w:t xml:space="preserve"> can also select </w:t>
        </w:r>
      </w:ins>
      <w:ins w:id="52" w:author="a43" w:date="2016-06-26T13:47:00Z">
        <w:r>
          <w:rPr>
            <w:rFonts w:ascii="Times New Roman" w:hAnsi="Times New Roman"/>
            <w:sz w:val="24"/>
          </w:rPr>
          <w:t xml:space="preserve">the </w:t>
        </w:r>
      </w:ins>
      <w:ins w:id="53" w:author="a43" w:date="2016-06-26T13:47:00Z">
        <w:r>
          <w:rPr>
            <w:rFonts w:hint="default" w:ascii="Times New Roman" w:hAnsi="Times New Roman"/>
            <w:sz w:val="24"/>
          </w:rPr>
          <w:t>text-to-speech function to listen</w:t>
        </w:r>
      </w:ins>
      <w:ins w:id="54" w:author="a43" w:date="2016-06-26T13:47:00Z">
        <w:r>
          <w:rPr>
            <w:rFonts w:ascii="Times New Roman" w:hAnsi="Times New Roman"/>
            <w:sz w:val="24"/>
          </w:rPr>
          <w:t xml:space="preserve"> to</w:t>
        </w:r>
      </w:ins>
      <w:ins w:id="55" w:author="a43" w:date="2016-06-26T13:47:00Z">
        <w:r>
          <w:rPr>
            <w:rFonts w:hint="default" w:ascii="Times New Roman" w:hAnsi="Times New Roman"/>
            <w:sz w:val="24"/>
          </w:rPr>
          <w:t xml:space="preserve"> the pronunciation of the Chinese word(s). Moreover, users can edit the Chinese word(s) that are scanned to get new explanation in English.</w:t>
        </w:r>
      </w:ins>
    </w:p>
    <w:p>
      <w:pPr>
        <w:rPr>
          <w:ins w:id="56" w:author="a43" w:date="2016-06-26T13:47:00Z"/>
          <w:rFonts w:hint="default" w:ascii="Times New Roman" w:hAnsi="Times New Roman"/>
          <w:b/>
          <w:sz w:val="28"/>
          <w:szCs w:val="28"/>
        </w:rPr>
      </w:pPr>
      <w:ins w:id="57" w:author="a43" w:date="2016-06-26T13:47:00Z">
        <w:r>
          <w:rPr>
            <w:rFonts w:hint="default" w:ascii="Times New Roman" w:hAnsi="Times New Roman"/>
            <w:b/>
            <w:sz w:val="28"/>
            <w:szCs w:val="28"/>
          </w:rPr>
          <w:t>Map system</w:t>
        </w:r>
      </w:ins>
    </w:p>
    <w:p>
      <w:pPr>
        <w:rPr>
          <w:ins w:id="58" w:author="a43" w:date="2016-06-26T13:47:00Z"/>
          <w:rFonts w:hint="default" w:ascii="Times New Roman" w:hAnsi="Times New Roman"/>
          <w:sz w:val="24"/>
        </w:rPr>
      </w:pPr>
      <w:ins w:id="59" w:author="a43" w:date="2016-06-26T13:47:00Z">
        <w:r>
          <w:rPr>
            <w:rFonts w:hint="default" w:ascii="Times New Roman" w:hAnsi="Times New Roman"/>
            <w:sz w:val="24"/>
          </w:rPr>
          <w:t xml:space="preserve">    </w:t>
        </w:r>
      </w:ins>
      <w:ins w:id="60" w:author="a43" w:date="2016-06-26T13:48:00Z">
        <w:r>
          <w:rPr>
            <w:rFonts w:hint="eastAsia" w:ascii="Times New Roman" w:hAnsi="Times New Roman"/>
            <w:sz w:val="24"/>
            <w:lang w:val="en-US" w:eastAsia="zh-CN"/>
          </w:rPr>
          <w:t xml:space="preserve">    </w:t>
        </w:r>
      </w:ins>
      <w:ins w:id="61" w:author="a43" w:date="2016-06-26T13:47:00Z">
        <w:r>
          <w:rPr>
            <w:rFonts w:hint="default" w:ascii="Times New Roman" w:hAnsi="Times New Roman"/>
            <w:sz w:val="24"/>
          </w:rPr>
          <w:t xml:space="preserve"> Users can scan </w:t>
        </w:r>
      </w:ins>
      <w:ins w:id="62" w:author="a43" w:date="2016-06-26T13:47:00Z">
        <w:r>
          <w:rPr>
            <w:rFonts w:ascii="Times New Roman" w:hAnsi="Times New Roman"/>
            <w:sz w:val="24"/>
          </w:rPr>
          <w:t xml:space="preserve">a </w:t>
        </w:r>
      </w:ins>
      <w:ins w:id="63" w:author="a43" w:date="2016-06-26T13:47:00Z">
        <w:r>
          <w:rPr>
            <w:rFonts w:hint="default" w:ascii="Times New Roman" w:hAnsi="Times New Roman"/>
            <w:sz w:val="24"/>
          </w:rPr>
          <w:t>Location name</w:t>
        </w:r>
      </w:ins>
      <w:ins w:id="64" w:author="a43" w:date="2016-06-26T13:47:00Z">
        <w:r>
          <w:rPr>
            <w:rFonts w:ascii="Times New Roman" w:hAnsi="Times New Roman"/>
            <w:sz w:val="24"/>
          </w:rPr>
          <w:t xml:space="preserve"> and find</w:t>
        </w:r>
      </w:ins>
      <w:ins w:id="65" w:author="a43" w:date="2016-06-26T13:47:00Z">
        <w:r>
          <w:rPr>
            <w:rFonts w:hint="default" w:ascii="Times New Roman" w:hAnsi="Times New Roman"/>
            <w:sz w:val="24"/>
          </w:rPr>
          <w:t xml:space="preserve"> where it is located</w:t>
        </w:r>
      </w:ins>
      <w:ins w:id="66" w:author="a43" w:date="2016-06-26T13:47:00Z">
        <w:r>
          <w:rPr>
            <w:rFonts w:ascii="Times New Roman" w:hAnsi="Times New Roman"/>
            <w:sz w:val="24"/>
          </w:rPr>
          <w:t xml:space="preserve"> on a map. T</w:t>
        </w:r>
      </w:ins>
      <w:ins w:id="67" w:author="a43" w:date="2016-06-26T13:47:00Z">
        <w:r>
          <w:rPr>
            <w:rFonts w:hint="default" w:ascii="Times New Roman" w:hAnsi="Times New Roman"/>
            <w:sz w:val="24"/>
          </w:rPr>
          <w:t xml:space="preserve">he system will guide </w:t>
        </w:r>
      </w:ins>
      <w:ins w:id="68" w:author="a43" w:date="2016-06-26T13:47:00Z">
        <w:r>
          <w:rPr>
            <w:rFonts w:ascii="Times New Roman" w:hAnsi="Times New Roman"/>
            <w:sz w:val="24"/>
          </w:rPr>
          <w:t xml:space="preserve">users to </w:t>
        </w:r>
      </w:ins>
      <w:ins w:id="69" w:author="a43" w:date="2016-06-26T13:47:00Z">
        <w:r>
          <w:rPr>
            <w:rFonts w:hint="default" w:ascii="Times New Roman" w:hAnsi="Times New Roman"/>
            <w:sz w:val="24"/>
          </w:rPr>
          <w:t>get to the Location</w:t>
        </w:r>
      </w:ins>
      <w:ins w:id="70" w:author="a43" w:date="2016-06-26T13:47:00Z">
        <w:r>
          <w:rPr>
            <w:rFonts w:ascii="Times New Roman" w:hAnsi="Times New Roman"/>
            <w:sz w:val="24"/>
          </w:rPr>
          <w:t xml:space="preserve"> by providing a route on a map</w:t>
        </w:r>
      </w:ins>
      <w:ins w:id="71" w:author="a43" w:date="2016-06-26T13:47:00Z">
        <w:r>
          <w:rPr>
            <w:rFonts w:hint="default" w:ascii="Times New Roman" w:hAnsi="Times New Roman"/>
            <w:sz w:val="24"/>
          </w:rPr>
          <w:t>.</w:t>
        </w:r>
      </w:ins>
      <w:ins w:id="72" w:author="a43" w:date="2016-06-26T13:47:00Z">
        <w:r>
          <w:rPr>
            <w:rFonts w:ascii="Times New Roman" w:hAnsi="Times New Roman"/>
            <w:sz w:val="24"/>
          </w:rPr>
          <w:t xml:space="preserve"> Besides, u</w:t>
        </w:r>
      </w:ins>
      <w:ins w:id="73" w:author="a43" w:date="2016-06-26T13:47:00Z">
        <w:r>
          <w:rPr>
            <w:rFonts w:hint="default" w:ascii="Times New Roman" w:hAnsi="Times New Roman"/>
            <w:sz w:val="24"/>
          </w:rPr>
          <w:t xml:space="preserve">sers </w:t>
        </w:r>
      </w:ins>
      <w:ins w:id="74" w:author="a43" w:date="2016-06-26T13:47:00Z">
        <w:r>
          <w:rPr>
            <w:rFonts w:ascii="Times New Roman" w:hAnsi="Times New Roman"/>
            <w:sz w:val="24"/>
          </w:rPr>
          <w:t>can keep</w:t>
        </w:r>
      </w:ins>
      <w:ins w:id="75" w:author="a43" w:date="2016-06-26T13:47:00Z">
        <w:r>
          <w:rPr>
            <w:rFonts w:hint="default" w:ascii="Times New Roman" w:hAnsi="Times New Roman"/>
            <w:sz w:val="24"/>
          </w:rPr>
          <w:t xml:space="preserve"> their own map </w:t>
        </w:r>
      </w:ins>
      <w:ins w:id="76" w:author="a43" w:date="2016-06-26T13:47:00Z">
        <w:r>
          <w:rPr>
            <w:rFonts w:ascii="Times New Roman" w:hAnsi="Times New Roman"/>
            <w:sz w:val="24"/>
          </w:rPr>
          <w:t>of</w:t>
        </w:r>
      </w:ins>
      <w:ins w:id="77" w:author="a43" w:date="2016-06-26T13:47:00Z">
        <w:r>
          <w:rPr>
            <w:rFonts w:hint="default" w:ascii="Times New Roman" w:hAnsi="Times New Roman"/>
            <w:sz w:val="24"/>
          </w:rPr>
          <w:t xml:space="preserve"> every Location </w:t>
        </w:r>
      </w:ins>
      <w:ins w:id="78" w:author="a43" w:date="2016-06-26T13:47:00Z">
        <w:r>
          <w:rPr>
            <w:rFonts w:ascii="Times New Roman" w:hAnsi="Times New Roman"/>
            <w:sz w:val="24"/>
          </w:rPr>
          <w:t>in their Favorites (see below for details)</w:t>
        </w:r>
      </w:ins>
      <w:ins w:id="79" w:author="a43" w:date="2016-06-26T13:47:00Z">
        <w:r>
          <w:rPr>
            <w:rFonts w:hint="default" w:ascii="Times New Roman" w:hAnsi="Times New Roman"/>
            <w:sz w:val="24"/>
          </w:rPr>
          <w:t xml:space="preserve">. </w:t>
        </w:r>
      </w:ins>
      <w:ins w:id="80" w:author="a43" w:date="2016-06-26T13:47:00Z">
        <w:r>
          <w:rPr>
            <w:rFonts w:ascii="Times New Roman" w:hAnsi="Times New Roman"/>
            <w:sz w:val="24"/>
          </w:rPr>
          <w:t xml:space="preserve">The system lets users </w:t>
        </w:r>
      </w:ins>
      <w:ins w:id="81" w:author="a43" w:date="2016-06-26T13:47:00Z">
        <w:r>
          <w:rPr>
            <w:rFonts w:hint="default" w:ascii="Times New Roman" w:hAnsi="Times New Roman"/>
            <w:sz w:val="24"/>
          </w:rPr>
          <w:t xml:space="preserve">see every saved Location </w:t>
        </w:r>
      </w:ins>
      <w:ins w:id="82" w:author="a43" w:date="2016-06-26T13:47:00Z">
        <w:r>
          <w:rPr>
            <w:rFonts w:ascii="Times New Roman" w:hAnsi="Times New Roman"/>
            <w:sz w:val="24"/>
          </w:rPr>
          <w:t>on a</w:t>
        </w:r>
      </w:ins>
      <w:ins w:id="83" w:author="a43" w:date="2016-06-26T13:47:00Z">
        <w:r>
          <w:rPr>
            <w:rFonts w:hint="default" w:ascii="Times New Roman" w:hAnsi="Times New Roman"/>
            <w:sz w:val="24"/>
          </w:rPr>
          <w:t xml:space="preserve"> map, and </w:t>
        </w:r>
      </w:ins>
      <w:ins w:id="84" w:author="a43" w:date="2016-06-26T13:47:00Z">
        <w:r>
          <w:rPr>
            <w:rFonts w:ascii="Times New Roman" w:hAnsi="Times New Roman"/>
            <w:sz w:val="24"/>
          </w:rPr>
          <w:t xml:space="preserve">check </w:t>
        </w:r>
      </w:ins>
      <w:ins w:id="85" w:author="a43" w:date="2016-06-26T13:47:00Z">
        <w:r>
          <w:rPr>
            <w:rFonts w:hint="default" w:ascii="Times New Roman" w:hAnsi="Times New Roman"/>
            <w:sz w:val="24"/>
          </w:rPr>
          <w:t xml:space="preserve">the details of </w:t>
        </w:r>
      </w:ins>
      <w:ins w:id="86" w:author="a43" w:date="2016-06-26T13:47:00Z">
        <w:r>
          <w:rPr>
            <w:rFonts w:ascii="Times New Roman" w:hAnsi="Times New Roman"/>
            <w:sz w:val="24"/>
          </w:rPr>
          <w:t>each</w:t>
        </w:r>
      </w:ins>
      <w:ins w:id="87" w:author="a43" w:date="2016-06-26T13:47:00Z">
        <w:r>
          <w:rPr>
            <w:rFonts w:hint="default" w:ascii="Times New Roman" w:hAnsi="Times New Roman"/>
            <w:sz w:val="24"/>
          </w:rPr>
          <w:t xml:space="preserve"> Location.</w:t>
        </w:r>
      </w:ins>
    </w:p>
    <w:p>
      <w:pPr>
        <w:autoSpaceDN w:val="0"/>
        <w:spacing w:beforeAutospacing="1" w:afterAutospacing="1"/>
        <w:rPr>
          <w:rFonts w:hint="default" w:ascii="Times New Roman" w:hAnsi="Times New Roman" w:cs="Times New Roman"/>
          <w:sz w:val="24"/>
        </w:rPr>
      </w:pPr>
      <w:ins w:id="88" w:author="a43" w:date="2016-06-26T13:47:00Z">
        <w:r>
          <w:rPr>
            <w:rFonts w:hint="default" w:ascii="Times New Roman" w:hAnsi="Times New Roman" w:cs="Times New Roman"/>
            <w:b/>
            <w:bCs/>
            <w:sz w:val="28"/>
            <w:szCs w:val="28"/>
          </w:rPr>
          <w:t xml:space="preserve">Favorites system </w:t>
        </w:r>
      </w:ins>
      <w:ins w:id="89" w:author="a43" w:date="2016-06-26T13:47:00Z">
        <w:r>
          <w:rPr>
            <w:rFonts w:hint="default" w:ascii="Times New Roman" w:hAnsi="Times New Roman" w:cs="Times New Roman"/>
            <w:sz w:val="24"/>
          </w:rPr>
          <w:br/>
        </w:r>
      </w:ins>
      <w:ins w:id="90" w:author="a43" w:date="2016-06-26T13:47:00Z">
        <w:r>
          <w:rPr>
            <w:rFonts w:hint="default" w:ascii="Times New Roman" w:hAnsi="Times New Roman" w:cs="Times New Roman"/>
            <w:sz w:val="24"/>
          </w:rPr>
          <w:t xml:space="preserve">    </w:t>
        </w:r>
      </w:ins>
      <w:ins w:id="91" w:author="a43" w:date="2016-06-26T13:48:00Z">
        <w:r>
          <w:rPr>
            <w:rFonts w:hint="eastAsia" w:ascii="Times New Roman" w:hAnsi="Times New Roman" w:cs="Times New Roman"/>
            <w:sz w:val="24"/>
            <w:lang w:val="en-US" w:eastAsia="zh-CN"/>
          </w:rPr>
          <w:t xml:space="preserve">    </w:t>
        </w:r>
      </w:ins>
      <w:ins w:id="92" w:author="a43" w:date="2016-06-26T13:47:00Z">
        <w:r>
          <w:rPr>
            <w:rFonts w:hint="default" w:ascii="Times New Roman" w:hAnsi="Times New Roman" w:cs="Times New Roman"/>
            <w:sz w:val="24"/>
          </w:rPr>
          <w:t xml:space="preserve"> After users scan a Location name, they can save the Location with its name both in Chinese and English, pictures, geometry information (i.e. latitude and longitude), and descriptions into their Favorites. Users can add the picture of the Location from their own gallery and write down their own description for it. Moreover, users can select to sort Locations in their Favorites alphabetically, sort Locations by province and sort Locations by date also. Meanwhile, users can search Locations by English keyword.</w:t>
        </w:r>
      </w:ins>
    </w:p>
    <w:p>
      <w:pPr>
        <w:autoSpaceDN w:val="0"/>
        <w:spacing w:beforeAutospacing="1" w:afterAutospacing="1"/>
        <w:rPr>
          <w:rFonts w:ascii="Times New Roman" w:hAnsi="Times New Roman"/>
          <w:sz w:val="24"/>
          <w:szCs w:val="24"/>
        </w:rPr>
      </w:pPr>
      <w:ins w:id="93" w:author="a43" w:date="2016-06-26T13:47:00Z">
        <w:r>
          <w:rPr>
            <w:rFonts w:hint="default" w:ascii="Times New Roman" w:hAnsi="Times New Roman" w:cs="Times New Roman"/>
            <w:b/>
            <w:bCs/>
            <w:sz w:val="28"/>
            <w:szCs w:val="28"/>
          </w:rPr>
          <w:t>Word book system</w:t>
        </w:r>
      </w:ins>
      <w:ins w:id="94" w:author="a43" w:date="2016-06-26T13:47:00Z">
        <w:r>
          <w:rPr>
            <w:rFonts w:hint="default" w:ascii="Times New Roman" w:hAnsi="Times New Roman" w:cs="Times New Roman"/>
            <w:sz w:val="24"/>
          </w:rPr>
          <w:br/>
        </w:r>
      </w:ins>
      <w:ins w:id="95" w:author="a43" w:date="2016-06-26T13:47:00Z">
        <w:r>
          <w:rPr>
            <w:rFonts w:hint="default" w:ascii="Times New Roman" w:hAnsi="Times New Roman" w:cs="Times New Roman"/>
            <w:sz w:val="24"/>
          </w:rPr>
          <w:t xml:space="preserve">   </w:t>
        </w:r>
      </w:ins>
      <w:ins w:id="96" w:author="a43" w:date="2016-06-26T13:48:00Z">
        <w:r>
          <w:rPr>
            <w:rFonts w:hint="eastAsia" w:ascii="Times New Roman" w:hAnsi="Times New Roman" w:cs="Times New Roman"/>
            <w:sz w:val="24"/>
            <w:lang w:val="en-US" w:eastAsia="zh-CN"/>
          </w:rPr>
          <w:t xml:space="preserve">    </w:t>
        </w:r>
      </w:ins>
      <w:ins w:id="97" w:author="a43" w:date="2016-06-26T13:47:00Z">
        <w:r>
          <w:rPr>
            <w:rFonts w:hint="default" w:ascii="Times New Roman" w:hAnsi="Times New Roman" w:cs="Times New Roman"/>
            <w:sz w:val="24"/>
          </w:rPr>
          <w:t xml:space="preserve"> After users get the English meaning of the scanned Chines words, they can save the scanned words with English translation to their own Word book. When users are viewing the word list in their Word book, they can sort words alphabetically or by date when words are added. Users can also search the words by keyword related to their English meaning. Moreover, users can select the text-to-speech function to listen to the pronunciation of the selected Chinese word(s).</w:t>
        </w:r>
      </w:ins>
    </w:p>
    <w:p>
      <w:pPr>
        <w:rPr>
          <w:ins w:id="98" w:author="a43" w:date="2016-06-26T13:49:00Z"/>
          <w:rFonts w:ascii="Times New Roman" w:hAnsi="Times New Roman"/>
          <w:sz w:val="24"/>
          <w:szCs w:val="24"/>
        </w:rPr>
      </w:pPr>
    </w:p>
    <w:p>
      <w:pPr>
        <w:rPr>
          <w:ins w:id="99" w:author="a43" w:date="2016-06-26T13:49:00Z"/>
          <w:rFonts w:ascii="Times New Roman" w:hAnsi="Times New Roman"/>
          <w:sz w:val="24"/>
          <w:szCs w:val="24"/>
        </w:rPr>
      </w:pPr>
    </w:p>
    <w:p>
      <w:pPr>
        <w:rPr>
          <w:ins w:id="100" w:author="a43" w:date="2016-06-26T13:49:00Z"/>
          <w:rFonts w:ascii="Times New Roman" w:hAnsi="Times New Roman"/>
          <w:sz w:val="24"/>
          <w:szCs w:val="24"/>
        </w:rPr>
      </w:pPr>
    </w:p>
    <w:p>
      <w:pPr>
        <w:rPr>
          <w:ins w:id="101" w:author="a43" w:date="2016-06-26T13:49:00Z"/>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r>
        <w:rPr>
          <w:rFonts w:ascii="Times New Roman" w:hAnsi="Times New Roman"/>
          <w:b/>
          <w:bCs/>
          <w:sz w:val="40"/>
          <w:szCs w:val="40"/>
        </w:rPr>
        <w:t xml:space="preserve">1.2 </w:t>
      </w:r>
      <w:r>
        <w:rPr>
          <w:rFonts w:hint="eastAsia" w:ascii="Times New Roman" w:hAnsi="Times New Roman"/>
          <w:b/>
          <w:bCs/>
          <w:sz w:val="40"/>
          <w:szCs w:val="40"/>
        </w:rPr>
        <w:t>Acronyms and Definitions</w:t>
      </w:r>
      <w:r>
        <w:rPr>
          <w:rFonts w:hint="eastAsia" w:ascii="Times New Roman" w:hAnsi="Times New Roman"/>
          <w:sz w:val="24"/>
          <w:szCs w:val="24"/>
        </w:rPr>
        <w:t xml:space="preserve"> </w:t>
      </w:r>
    </w:p>
    <w:p>
      <w:pPr>
        <w:rPr>
          <w:rFonts w:ascii="Times New Roman" w:hAnsi="Times New Roman"/>
          <w:sz w:val="24"/>
          <w:szCs w:val="24"/>
        </w:rPr>
      </w:pPr>
    </w:p>
    <w:p>
      <w:pPr>
        <w:rPr>
          <w:rFonts w:ascii="Times New Roman" w:hAnsi="Times New Roman"/>
          <w:b/>
          <w:bCs/>
          <w:sz w:val="36"/>
          <w:szCs w:val="36"/>
        </w:rPr>
      </w:pPr>
      <w:r>
        <w:rPr>
          <w:rFonts w:ascii="Times New Roman" w:hAnsi="Times New Roman"/>
          <w:b/>
          <w:bCs/>
          <w:sz w:val="36"/>
          <w:szCs w:val="36"/>
        </w:rPr>
        <w:t xml:space="preserve"> 1.</w:t>
      </w:r>
      <w:r>
        <w:rPr>
          <w:rFonts w:hint="eastAsia" w:ascii="Times New Roman" w:hAnsi="Times New Roman"/>
          <w:b/>
          <w:bCs/>
          <w:sz w:val="36"/>
          <w:szCs w:val="36"/>
        </w:rPr>
        <w:t>2</w:t>
      </w:r>
      <w:r>
        <w:rPr>
          <w:rFonts w:ascii="Times New Roman" w:hAnsi="Times New Roman"/>
          <w:b/>
          <w:bCs/>
          <w:sz w:val="36"/>
          <w:szCs w:val="36"/>
        </w:rPr>
        <w:t>.1 Acronyms</w:t>
      </w:r>
    </w:p>
    <w:p>
      <w:pPr>
        <w:rPr>
          <w:rFonts w:ascii="Times New Roman" w:hAnsi="Times New Roman"/>
          <w:sz w:val="24"/>
          <w:szCs w:val="24"/>
        </w:rPr>
      </w:pPr>
      <w:r>
        <w:rPr>
          <w:rFonts w:hint="eastAsia" w:ascii="Times New Roman" w:hAnsi="Times New Roman"/>
          <w:sz w:val="24"/>
          <w:szCs w:val="24"/>
        </w:rPr>
        <w:t xml:space="preserve">      SDD</w:t>
      </w:r>
      <w:r>
        <w:rPr>
          <w:rFonts w:ascii="Times New Roman" w:hAnsi="Times New Roman"/>
          <w:sz w:val="24"/>
          <w:szCs w:val="24"/>
        </w:rPr>
        <w:tab/>
      </w:r>
      <w:r>
        <w:rPr>
          <w:rFonts w:hint="eastAsia" w:ascii="Times New Roman" w:hAnsi="Times New Roman"/>
          <w:sz w:val="24"/>
          <w:szCs w:val="24"/>
        </w:rPr>
        <w:t xml:space="preserve">Software Design Document  </w:t>
      </w:r>
    </w:p>
    <w:p>
      <w:pPr>
        <w:rPr>
          <w:rFonts w:ascii="Times New Roman" w:hAnsi="Times New Roman"/>
          <w:sz w:val="24"/>
          <w:szCs w:val="24"/>
        </w:rPr>
      </w:pPr>
      <w:r>
        <w:rPr>
          <w:rFonts w:hint="eastAsia" w:ascii="Times New Roman" w:hAnsi="Times New Roman"/>
          <w:sz w:val="24"/>
          <w:szCs w:val="24"/>
        </w:rPr>
        <w:t xml:space="preserve">      CD</w:t>
      </w:r>
      <w:r>
        <w:rPr>
          <w:rFonts w:ascii="Times New Roman" w:hAnsi="Times New Roman"/>
          <w:sz w:val="24"/>
          <w:szCs w:val="24"/>
        </w:rPr>
        <w:tab/>
      </w:r>
      <w:r>
        <w:rPr>
          <w:rFonts w:ascii="Times New Roman" w:hAnsi="Times New Roman"/>
          <w:sz w:val="24"/>
          <w:szCs w:val="24"/>
        </w:rPr>
        <w:tab/>
      </w:r>
      <w:r>
        <w:rPr>
          <w:rFonts w:hint="eastAsia" w:ascii="Times New Roman" w:hAnsi="Times New Roman"/>
          <w:sz w:val="24"/>
          <w:szCs w:val="24"/>
        </w:rPr>
        <w:t>Class Diagram</w:t>
      </w:r>
    </w:p>
    <w:p>
      <w:pPr>
        <w:rPr>
          <w:rFonts w:ascii="Times New Roman" w:hAnsi="Times New Roman"/>
          <w:sz w:val="24"/>
          <w:szCs w:val="24"/>
        </w:rPr>
      </w:pPr>
      <w:r>
        <w:rPr>
          <w:rFonts w:hint="eastAsia" w:ascii="Times New Roman" w:hAnsi="Times New Roman"/>
          <w:sz w:val="24"/>
          <w:szCs w:val="24"/>
        </w:rPr>
        <w:t xml:space="preserve">      SD</w:t>
      </w:r>
      <w:r>
        <w:rPr>
          <w:rFonts w:ascii="Times New Roman" w:hAnsi="Times New Roman"/>
          <w:sz w:val="24"/>
          <w:szCs w:val="24"/>
        </w:rPr>
        <w:tab/>
      </w:r>
      <w:r>
        <w:rPr>
          <w:rFonts w:ascii="Times New Roman" w:hAnsi="Times New Roman"/>
          <w:sz w:val="24"/>
          <w:szCs w:val="24"/>
        </w:rPr>
        <w:tab/>
      </w:r>
      <w:r>
        <w:rPr>
          <w:rFonts w:hint="eastAsia" w:ascii="Times New Roman" w:hAnsi="Times New Roman"/>
          <w:sz w:val="24"/>
          <w:szCs w:val="24"/>
        </w:rPr>
        <w:t>Sequence Diagram</w:t>
      </w:r>
    </w:p>
    <w:p>
      <w:pPr>
        <w:rPr>
          <w:rFonts w:ascii="Times New Roman" w:hAnsi="Times New Roman"/>
          <w:sz w:val="24"/>
          <w:szCs w:val="24"/>
        </w:rPr>
      </w:pPr>
      <w:r>
        <w:rPr>
          <w:rFonts w:hint="eastAsia" w:ascii="Times New Roman" w:hAnsi="Times New Roman"/>
          <w:sz w:val="24"/>
          <w:szCs w:val="24"/>
        </w:rPr>
        <w:t xml:space="preserve">      SRS</w:t>
      </w:r>
      <w:r>
        <w:rPr>
          <w:rFonts w:ascii="Times New Roman" w:hAnsi="Times New Roman"/>
          <w:sz w:val="24"/>
          <w:szCs w:val="24"/>
        </w:rPr>
        <w:tab/>
      </w:r>
      <w:r>
        <w:rPr>
          <w:rFonts w:hint="eastAsia" w:ascii="Times New Roman" w:hAnsi="Times New Roman"/>
          <w:sz w:val="24"/>
          <w:szCs w:val="24"/>
        </w:rPr>
        <w:t>Software Requirement Specification</w:t>
      </w:r>
    </w:p>
    <w:p>
      <w:pPr>
        <w:rPr>
          <w:rFonts w:ascii="Times New Roman" w:hAnsi="Times New Roman"/>
          <w:sz w:val="24"/>
          <w:szCs w:val="24"/>
        </w:rPr>
      </w:pPr>
      <w:r>
        <w:rPr>
          <w:rFonts w:hint="eastAsia" w:ascii="Times New Roman" w:hAnsi="Times New Roman"/>
          <w:sz w:val="24"/>
          <w:szCs w:val="24"/>
        </w:rPr>
        <w:t xml:space="preserve">      URS</w:t>
      </w:r>
      <w:r>
        <w:rPr>
          <w:rFonts w:ascii="Times New Roman" w:hAnsi="Times New Roman"/>
          <w:sz w:val="24"/>
          <w:szCs w:val="24"/>
        </w:rPr>
        <w:tab/>
      </w:r>
      <w:r>
        <w:rPr>
          <w:rFonts w:hint="eastAsia" w:ascii="Times New Roman" w:hAnsi="Times New Roman"/>
          <w:sz w:val="24"/>
          <w:szCs w:val="24"/>
        </w:rPr>
        <w:t>User Requirement Specification</w:t>
      </w:r>
    </w:p>
    <w:p>
      <w:pPr>
        <w:rPr>
          <w:rFonts w:ascii="Times New Roman" w:hAnsi="Times New Roman"/>
          <w:sz w:val="24"/>
          <w:szCs w:val="24"/>
        </w:rPr>
      </w:pPr>
      <w:r>
        <w:rPr>
          <w:rFonts w:hint="eastAsia" w:ascii="Times New Roman" w:hAnsi="Times New Roman"/>
          <w:sz w:val="24"/>
          <w:szCs w:val="24"/>
        </w:rPr>
        <w:t xml:space="preserve">      UI</w:t>
      </w:r>
      <w:r>
        <w:rPr>
          <w:rFonts w:ascii="Times New Roman" w:hAnsi="Times New Roman"/>
          <w:sz w:val="24"/>
          <w:szCs w:val="24"/>
        </w:rPr>
        <w:tab/>
      </w:r>
      <w:r>
        <w:rPr>
          <w:rFonts w:ascii="Times New Roman" w:hAnsi="Times New Roman"/>
          <w:sz w:val="24"/>
          <w:szCs w:val="24"/>
        </w:rPr>
        <w:tab/>
      </w:r>
      <w:r>
        <w:rPr>
          <w:rFonts w:hint="eastAsia" w:ascii="Times New Roman" w:hAnsi="Times New Roman"/>
          <w:sz w:val="24"/>
          <w:szCs w:val="24"/>
        </w:rPr>
        <w:t>User Interface</w:t>
      </w:r>
    </w:p>
    <w:p>
      <w:pPr>
        <w:rPr>
          <w:ins w:id="102" w:author="a43" w:date="2016-06-26T13:49:00Z"/>
          <w:rFonts w:hint="eastAsia" w:ascii="Times New Roman" w:hAnsi="Times New Roman"/>
          <w:sz w:val="24"/>
          <w:szCs w:val="24"/>
        </w:rPr>
      </w:pPr>
      <w:r>
        <w:rPr>
          <w:rFonts w:hint="eastAsia" w:ascii="Times New Roman" w:hAnsi="Times New Roman"/>
          <w:sz w:val="24"/>
          <w:szCs w:val="24"/>
        </w:rPr>
        <w:t xml:space="preserve">      OSD</w:t>
      </w:r>
      <w:r>
        <w:rPr>
          <w:rFonts w:ascii="Times New Roman" w:hAnsi="Times New Roman"/>
          <w:sz w:val="24"/>
          <w:szCs w:val="24"/>
        </w:rPr>
        <w:tab/>
      </w:r>
      <w:r>
        <w:rPr>
          <w:rFonts w:hint="eastAsia" w:ascii="Times New Roman" w:hAnsi="Times New Roman"/>
          <w:sz w:val="24"/>
          <w:szCs w:val="24"/>
        </w:rPr>
        <w:t>Orientating and Script Dete</w:t>
      </w:r>
      <w:r>
        <w:rPr>
          <w:rFonts w:ascii="Times New Roman" w:hAnsi="Times New Roman"/>
          <w:sz w:val="24"/>
          <w:szCs w:val="24"/>
        </w:rPr>
        <w:t>c</w:t>
      </w:r>
      <w:r>
        <w:rPr>
          <w:rFonts w:hint="eastAsia" w:ascii="Times New Roman" w:hAnsi="Times New Roman"/>
          <w:sz w:val="24"/>
          <w:szCs w:val="24"/>
        </w:rPr>
        <w:t>tion</w:t>
      </w:r>
    </w:p>
    <w:p>
      <w:pPr>
        <w:rPr>
          <w:rFonts w:hint="eastAsia" w:ascii="Times New Roman" w:hAnsi="Times New Roman"/>
          <w:sz w:val="24"/>
          <w:szCs w:val="24"/>
        </w:rP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1.</w:t>
      </w:r>
      <w:r>
        <w:rPr>
          <w:rFonts w:hint="eastAsia" w:ascii="Times New Roman" w:hAnsi="Times New Roman"/>
          <w:b/>
          <w:bCs/>
          <w:sz w:val="36"/>
          <w:szCs w:val="36"/>
        </w:rPr>
        <w:t>2</w:t>
      </w:r>
      <w:r>
        <w:rPr>
          <w:rFonts w:ascii="Times New Roman" w:hAnsi="Times New Roman"/>
          <w:b/>
          <w:bCs/>
          <w:sz w:val="36"/>
          <w:szCs w:val="36"/>
        </w:rPr>
        <w:t>.</w:t>
      </w:r>
      <w:r>
        <w:rPr>
          <w:rFonts w:hint="eastAsia" w:ascii="Times New Roman" w:hAnsi="Times New Roman"/>
          <w:b/>
          <w:bCs/>
          <w:sz w:val="36"/>
          <w:szCs w:val="36"/>
        </w:rPr>
        <w:t>2</w:t>
      </w:r>
      <w:r>
        <w:rPr>
          <w:rFonts w:ascii="Times New Roman" w:hAnsi="Times New Roman"/>
          <w:b/>
          <w:bCs/>
          <w:sz w:val="36"/>
          <w:szCs w:val="36"/>
        </w:rPr>
        <w:t xml:space="preserve"> </w:t>
      </w:r>
      <w:r>
        <w:rPr>
          <w:rFonts w:hint="eastAsia" w:ascii="Times New Roman" w:hAnsi="Times New Roman"/>
          <w:b/>
          <w:bCs/>
          <w:sz w:val="36"/>
          <w:szCs w:val="36"/>
        </w:rPr>
        <w:t>Definitions</w:t>
      </w:r>
    </w:p>
    <w:p>
      <w:pPr>
        <w:ind w:left="3373" w:hanging="3373" w:hangingChars="1400"/>
        <w:jc w:val="both"/>
        <w:rPr>
          <w:rFonts w:ascii="Times New Roman" w:hAnsi="Times New Roman"/>
          <w:color w:val="000000"/>
          <w:sz w:val="24"/>
        </w:rPr>
      </w:pPr>
      <w:r>
        <w:rPr>
          <w:rFonts w:hint="eastAsia" w:ascii="Times New Roman" w:hAnsi="Times New Roman"/>
          <w:b/>
          <w:bCs/>
          <w:sz w:val="24"/>
          <w:szCs w:val="24"/>
        </w:rPr>
        <w:t xml:space="preserve">      Feature                                    </w:t>
      </w:r>
      <w:r>
        <w:rPr>
          <w:rFonts w:ascii="Times New Roman" w:hAnsi="Times New Roman" w:eastAsia="mesNewRomanPSMT"/>
          <w:color w:val="000000"/>
          <w:sz w:val="24"/>
        </w:rPr>
        <w:t>Transformation of input parameters to output parameters</w:t>
      </w:r>
      <w:r>
        <w:rPr>
          <w:rFonts w:hint="eastAsia" w:ascii="Times New Roman" w:hAnsi="Times New Roman"/>
          <w:color w:val="000000"/>
          <w:sz w:val="24"/>
        </w:rPr>
        <w:t xml:space="preserve"> </w:t>
      </w:r>
      <w:r>
        <w:rPr>
          <w:rFonts w:ascii="Times New Roman" w:hAnsi="Times New Roman" w:eastAsia="mesNewRomanPSMT"/>
          <w:color w:val="000000"/>
          <w:sz w:val="24"/>
        </w:rPr>
        <w:t>based on a specified algorithm. It describes the</w:t>
      </w:r>
      <w:r>
        <w:rPr>
          <w:rFonts w:hint="eastAsia" w:ascii="Times New Roman" w:hAnsi="Times New Roman"/>
          <w:color w:val="000000"/>
          <w:sz w:val="24"/>
        </w:rPr>
        <w:t xml:space="preserve"> </w:t>
      </w:r>
      <w:r>
        <w:rPr>
          <w:rFonts w:ascii="Times New Roman" w:hAnsi="Times New Roman" w:eastAsia="mesNewRomanPSMT"/>
          <w:color w:val="000000"/>
          <w:sz w:val="24"/>
        </w:rPr>
        <w:t>functionality of a product in the language of the product.</w:t>
      </w:r>
      <w:r>
        <w:rPr>
          <w:rFonts w:hint="eastAsia" w:ascii="Times New Roman" w:hAnsi="Times New Roman"/>
          <w:color w:val="000000"/>
          <w:sz w:val="24"/>
        </w:rPr>
        <w:t xml:space="preserve"> </w:t>
      </w:r>
      <w:r>
        <w:rPr>
          <w:rFonts w:ascii="Times New Roman" w:hAnsi="Times New Roman" w:eastAsia="mesNewRomanPSMT"/>
          <w:color w:val="000000"/>
          <w:sz w:val="24"/>
        </w:rPr>
        <w:t>Used for requirements analysis, design, coding,</w:t>
      </w:r>
      <w:r>
        <w:rPr>
          <w:rFonts w:hint="eastAsia" w:ascii="Times New Roman" w:hAnsi="Times New Roman"/>
          <w:color w:val="000000"/>
          <w:sz w:val="24"/>
        </w:rPr>
        <w:t xml:space="preserve"> </w:t>
      </w:r>
      <w:r>
        <w:rPr>
          <w:rFonts w:ascii="Times New Roman" w:hAnsi="Times New Roman" w:eastAsia="mesNewRomanPSMT"/>
          <w:color w:val="000000"/>
          <w:sz w:val="24"/>
        </w:rPr>
        <w:t>testing or</w:t>
      </w:r>
      <w:r>
        <w:rPr>
          <w:rFonts w:hint="eastAsia" w:ascii="Times New Roman" w:hAnsi="Times New Roman"/>
          <w:color w:val="000000"/>
          <w:sz w:val="24"/>
        </w:rPr>
        <w:t xml:space="preserve"> </w:t>
      </w:r>
      <w:r>
        <w:rPr>
          <w:rFonts w:ascii="Times New Roman" w:hAnsi="Times New Roman" w:eastAsia="mesNewRomanPSMT"/>
          <w:color w:val="000000"/>
          <w:sz w:val="24"/>
        </w:rPr>
        <w:t>maintenance.</w:t>
      </w:r>
      <w:r>
        <w:rPr>
          <w:rFonts w:hint="eastAsia" w:ascii="Times New Roman" w:hAnsi="Times New Roman"/>
          <w:color w:val="000000"/>
          <w:sz w:val="24"/>
        </w:rPr>
        <w:t xml:space="preserve"> </w:t>
      </w:r>
    </w:p>
    <w:p>
      <w:pPr>
        <w:ind w:left="3360" w:hanging="3360" w:hangingChars="1400"/>
        <w:rPr>
          <w:rFonts w:ascii="Times New Roman" w:hAnsi="Times New Roman"/>
          <w:color w:val="000000"/>
          <w:sz w:val="24"/>
        </w:rPr>
      </w:pPr>
    </w:p>
    <w:p>
      <w:pPr>
        <w:ind w:left="3371" w:hanging="3371" w:hangingChars="1399"/>
        <w:jc w:val="both"/>
        <w:rPr>
          <w:rFonts w:ascii="Times New Roman" w:hAnsi="Times New Roman"/>
          <w:color w:val="252525"/>
          <w:sz w:val="24"/>
          <w:szCs w:val="24"/>
          <w:shd w:val="clear" w:color="auto" w:fill="FFFFFF"/>
        </w:rPr>
      </w:pPr>
      <w:r>
        <w:rPr>
          <w:rFonts w:hint="eastAsia" w:ascii="Times New Roman" w:hAnsi="Times New Roman"/>
          <w:b/>
          <w:bCs/>
          <w:sz w:val="24"/>
          <w:szCs w:val="24"/>
        </w:rPr>
        <w:t xml:space="preserve">      Sequence diagram                  </w:t>
      </w:r>
      <w:r>
        <w:rPr>
          <w:rFonts w:ascii="Times New Roman" w:hAnsi="Times New Roman"/>
          <w:color w:val="252525"/>
          <w:sz w:val="24"/>
          <w:szCs w:val="24"/>
          <w:shd w:val="clear" w:color="auto" w:fill="FFFFFF"/>
        </w:rPr>
        <w:t>A sequence diagram</w:t>
      </w:r>
      <w:r>
        <w:rPr>
          <w:rFonts w:ascii="Times New Roman" w:hAnsi="Times New Roman"/>
          <w:color w:val="000000"/>
          <w:sz w:val="24"/>
          <w:szCs w:val="24"/>
          <w:shd w:val="clear" w:color="auto" w:fill="FFFFFF"/>
        </w:rPr>
        <w:t xml:space="preserve"> is an </w:t>
      </w:r>
      <w:r>
        <w:fldChar w:fldCharType="begin"/>
      </w:r>
      <w:r>
        <w:instrText xml:space="preserve">HYPERLINK "http://en.wikipedia.org/wiki/Interaction_diagram" </w:instrText>
      </w:r>
      <w:r>
        <w:fldChar w:fldCharType="separate"/>
      </w:r>
      <w:r>
        <w:rPr>
          <w:rFonts w:ascii="Times New Roman" w:hAnsi="Times New Roman"/>
          <w:color w:val="000000"/>
          <w:sz w:val="24"/>
          <w:szCs w:val="24"/>
        </w:rPr>
        <w:t>interaction diagram</w:t>
      </w:r>
      <w:r>
        <w:fldChar w:fldCharType="end"/>
      </w:r>
      <w:r>
        <w:rPr>
          <w:rFonts w:ascii="Times New Roman" w:hAnsi="Times New Roman"/>
          <w:color w:val="000000"/>
          <w:sz w:val="24"/>
          <w:szCs w:val="24"/>
          <w:shd w:val="clear" w:color="auto" w:fill="FFFFFF"/>
        </w:rPr>
        <w:t xml:space="preserve"> that shows how processes operate with one another and in what order. A sequence diagr</w:t>
      </w:r>
      <w:r>
        <w:rPr>
          <w:rFonts w:ascii="Times New Roman" w:hAnsi="Times New Roman"/>
          <w:color w:val="252525"/>
          <w:sz w:val="24"/>
          <w:szCs w:val="24"/>
          <w:shd w:val="clear" w:color="auto" w:fill="FFFFFF"/>
        </w:rPr>
        <w:t xml:space="preserve">am shows object interactions arranged in time sequence. It depicts the objects and classes involved in the scenario and the sequence of messages exchanged between the objects needed to carry out the functionality of the scenario. </w:t>
      </w:r>
    </w:p>
    <w:p>
      <w:pPr>
        <w:ind w:left="3358" w:hanging="3358" w:hangingChars="1399"/>
        <w:rPr>
          <w:rFonts w:ascii="Times New Roman" w:hAnsi="Times New Roman"/>
          <w:color w:val="252525"/>
          <w:sz w:val="24"/>
          <w:szCs w:val="24"/>
          <w:shd w:val="clear" w:color="auto" w:fill="FFFFFF"/>
        </w:rPr>
      </w:pPr>
    </w:p>
    <w:p>
      <w:pPr>
        <w:shd w:val="solid" w:color="FFFFFF" w:fill="auto"/>
        <w:autoSpaceDN w:val="0"/>
        <w:spacing w:after="210" w:line="218" w:lineRule="atLeast"/>
        <w:ind w:left="3373" w:hanging="3373" w:hangingChars="1400"/>
        <w:jc w:val="both"/>
        <w:rPr>
          <w:rFonts w:ascii="Times New Roman" w:hAnsi="Times New Roman"/>
          <w:b/>
          <w:bCs/>
          <w:sz w:val="24"/>
          <w:szCs w:val="24"/>
        </w:rPr>
      </w:pPr>
      <w:r>
        <w:rPr>
          <w:rFonts w:hint="eastAsia" w:ascii="Times New Roman" w:hAnsi="Times New Roman"/>
          <w:b/>
          <w:bCs/>
          <w:sz w:val="24"/>
          <w:szCs w:val="24"/>
        </w:rPr>
        <w:t xml:space="preserve">      Class diagram                         </w:t>
      </w:r>
      <w:r>
        <w:rPr>
          <w:rFonts w:ascii="Times New Roman" w:hAnsi="Times New Roman"/>
          <w:color w:val="000000"/>
          <w:sz w:val="24"/>
          <w:szCs w:val="24"/>
          <w:shd w:val="clear" w:color="auto" w:fill="FFFFFF"/>
        </w:rPr>
        <w:t>Class diagrams are an aspect of UML that describe a static design of the objects, and their relationships to each other, in an application. During analysis, class diagrams may just be the names of objects and how they interact, but as the design develops the details of each class, including attributes and methods, are displayed in the diagram.</w:t>
      </w:r>
      <w:r>
        <w:rPr>
          <w:rFonts w:hint="eastAsia" w:ascii="Times New Roman" w:hAnsi="Times New Roman"/>
          <w:color w:val="000000"/>
          <w:sz w:val="24"/>
          <w:szCs w:val="24"/>
          <w:shd w:val="clear" w:color="auto" w:fill="FFFFFF"/>
        </w:rPr>
        <w:t xml:space="preserve"> </w:t>
      </w:r>
      <w:r>
        <w:rPr>
          <w:rFonts w:ascii="Times New Roman" w:hAnsi="Times New Roman"/>
          <w:color w:val="000000"/>
          <w:sz w:val="24"/>
          <w:szCs w:val="24"/>
          <w:shd w:val="clear" w:color="auto" w:fill="FFFFFF"/>
        </w:rPr>
        <w:t>A class is represented by a rectangle divided into three rows. The top row contains the name of the class. The middle row lists the attribute names, while the third row lists the method names for the class.</w:t>
      </w:r>
    </w:p>
    <w:p>
      <w:pPr>
        <w:autoSpaceDN w:val="0"/>
        <w:spacing w:line="15" w:lineRule="auto"/>
        <w:ind w:left="3366" w:hanging="3366" w:hangingChars="1397"/>
        <w:jc w:val="both"/>
        <w:rPr>
          <w:rFonts w:ascii="Times New Roman" w:hAnsi="Times New Roman"/>
          <w:color w:val="000000"/>
          <w:sz w:val="24"/>
          <w:shd w:val="clear" w:color="auto" w:fill="FFFFFF"/>
        </w:rPr>
      </w:pPr>
      <w:r>
        <w:rPr>
          <w:rFonts w:hint="eastAsia" w:ascii="Times New Roman" w:hAnsi="Times New Roman"/>
          <w:b/>
          <w:bCs/>
          <w:sz w:val="24"/>
          <w:szCs w:val="24"/>
        </w:rPr>
        <w:t xml:space="preserve">      User interface                         </w:t>
      </w:r>
      <w:r>
        <w:rPr>
          <w:rFonts w:ascii="Times New Roman" w:hAnsi="Times New Roman"/>
          <w:color w:val="000000"/>
          <w:sz w:val="24"/>
          <w:shd w:val="clear" w:color="auto" w:fill="FFFFFF"/>
        </w:rPr>
        <w:t xml:space="preserve">User interface (UI) is everything designed into an information device with which a human being may interact -- including display screen, keyboard, mouse, light pen, the appearance of a desktop, illuminated characters, help messages, and how an application program or a Web site invites interaction and responds to it. </w:t>
      </w:r>
    </w:p>
    <w:p>
      <w:pPr>
        <w:rPr>
          <w:rFonts w:ascii="Times New Roman" w:hAnsi="Times New Roman"/>
          <w:b/>
          <w:bCs/>
          <w:sz w:val="24"/>
          <w:szCs w:val="24"/>
        </w:rPr>
      </w:pPr>
      <w:r>
        <w:rPr>
          <w:rFonts w:hint="eastAsia" w:ascii="Times New Roman" w:hAnsi="Times New Roman"/>
          <w:b/>
          <w:bCs/>
          <w:sz w:val="24"/>
          <w:szCs w:val="24"/>
        </w:rPr>
        <w:t xml:space="preserve">  </w:t>
      </w:r>
    </w:p>
    <w:p>
      <w:pPr>
        <w:autoSpaceDN w:val="0"/>
        <w:spacing w:line="15" w:lineRule="auto"/>
        <w:ind w:left="3363" w:hanging="3363" w:hangingChars="1396"/>
        <w:jc w:val="both"/>
        <w:rPr>
          <w:rFonts w:ascii="Times New Roman" w:hAnsi="Times New Roman"/>
          <w:color w:val="000000"/>
          <w:sz w:val="24"/>
          <w:szCs w:val="24"/>
          <w:shd w:val="clear" w:color="auto" w:fill="FFFFFF"/>
        </w:rPr>
      </w:pPr>
      <w:r>
        <w:rPr>
          <w:rFonts w:hint="eastAsia" w:ascii="Times New Roman" w:hAnsi="Times New Roman"/>
          <w:b/>
          <w:bCs/>
          <w:sz w:val="24"/>
          <w:szCs w:val="24"/>
        </w:rPr>
        <w:t xml:space="preserve">      UML                                        </w:t>
      </w:r>
      <w:r>
        <w:rPr>
          <w:rFonts w:ascii="Times New Roman" w:hAnsi="Times New Roman"/>
          <w:color w:val="000000"/>
          <w:sz w:val="24"/>
          <w:szCs w:val="24"/>
          <w:shd w:val="clear" w:color="auto" w:fill="FFFFFF"/>
        </w:rPr>
        <w:t xml:space="preserve">The Unified Modeling Language (UML) is a general-purpose </w:t>
      </w:r>
      <w:r>
        <w:fldChar w:fldCharType="begin"/>
      </w:r>
      <w:r>
        <w:instrText xml:space="preserve">HYPERLINK "http://en.wikipedia.org/wiki/Modeling_language" </w:instrText>
      </w:r>
      <w:r>
        <w:fldChar w:fldCharType="separate"/>
      </w:r>
      <w:r>
        <w:rPr>
          <w:rFonts w:ascii="Times New Roman" w:hAnsi="Times New Roman"/>
          <w:color w:val="000000"/>
          <w:sz w:val="24"/>
          <w:szCs w:val="24"/>
        </w:rPr>
        <w:t>modeling language</w:t>
      </w:r>
      <w:r>
        <w:fldChar w:fldCharType="end"/>
      </w:r>
      <w:r>
        <w:rPr>
          <w:rFonts w:ascii="Times New Roman" w:hAnsi="Times New Roman"/>
          <w:color w:val="000000"/>
          <w:sz w:val="24"/>
          <w:szCs w:val="24"/>
          <w:shd w:val="clear" w:color="auto" w:fill="FFFFFF"/>
        </w:rPr>
        <w:t xml:space="preserve"> in the field of </w:t>
      </w:r>
      <w:r>
        <w:fldChar w:fldCharType="begin"/>
      </w:r>
      <w:r>
        <w:instrText xml:space="preserve">HYPERLINK "http://en.wikipedia.org/wiki/Software_engineering" </w:instrText>
      </w:r>
      <w:r>
        <w:fldChar w:fldCharType="separate"/>
      </w:r>
      <w:r>
        <w:rPr>
          <w:rFonts w:ascii="Times New Roman" w:hAnsi="Times New Roman"/>
          <w:color w:val="000000"/>
          <w:sz w:val="24"/>
          <w:szCs w:val="24"/>
        </w:rPr>
        <w:t>software engineering</w:t>
      </w:r>
      <w:r>
        <w:fldChar w:fldCharType="end"/>
      </w:r>
      <w:r>
        <w:rPr>
          <w:rFonts w:ascii="Times New Roman" w:hAnsi="Times New Roman"/>
          <w:color w:val="000000"/>
          <w:sz w:val="24"/>
          <w:szCs w:val="24"/>
          <w:shd w:val="clear" w:color="auto" w:fill="FFFFFF"/>
        </w:rPr>
        <w:t>, which is designed to provide a standard way to visualize the design of a system.</w:t>
      </w:r>
    </w:p>
    <w:p>
      <w:pPr>
        <w:rPr>
          <w:rFonts w:ascii="Times New Roman" w:hAnsi="Times New Roman"/>
          <w:b/>
          <w:bCs/>
          <w:sz w:val="24"/>
          <w:szCs w:val="24"/>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ins w:id="103" w:author="a43" w:date="2016-06-26T13:49:00Z"/>
          <w:rFonts w:ascii="Times New Roman" w:hAnsi="Times New Roman"/>
          <w:b/>
          <w:bCs/>
          <w:sz w:val="36"/>
          <w:szCs w:val="36"/>
        </w:rPr>
      </w:pPr>
    </w:p>
    <w:p>
      <w:pPr>
        <w:rPr>
          <w:rFonts w:ascii="Times New Roman" w:hAnsi="Times New Roman"/>
          <w:b/>
          <w:bCs/>
          <w:sz w:val="44"/>
          <w:szCs w:val="44"/>
        </w:rPr>
      </w:pPr>
      <w:r>
        <w:rPr>
          <w:rFonts w:ascii="Times New Roman" w:hAnsi="Times New Roman"/>
          <w:b/>
          <w:bCs/>
          <w:sz w:val="44"/>
          <w:szCs w:val="44"/>
        </w:rPr>
        <w:t xml:space="preserve">Chapter </w:t>
      </w:r>
      <w:r>
        <w:rPr>
          <w:rFonts w:hint="eastAsia" w:ascii="Times New Roman" w:hAnsi="Times New Roman"/>
          <w:b/>
          <w:bCs/>
          <w:sz w:val="44"/>
          <w:szCs w:val="44"/>
        </w:rPr>
        <w:t>Two</w:t>
      </w:r>
      <w:r>
        <w:rPr>
          <w:rFonts w:ascii="Times New Roman" w:hAnsi="Times New Roman"/>
          <w:b/>
          <w:bCs/>
          <w:sz w:val="44"/>
          <w:szCs w:val="44"/>
        </w:rPr>
        <w:t xml:space="preserve"> | </w:t>
      </w:r>
      <w:r>
        <w:rPr>
          <w:rFonts w:hint="eastAsia" w:ascii="Times New Roman" w:hAnsi="Times New Roman"/>
          <w:b/>
          <w:bCs/>
          <w:sz w:val="44"/>
          <w:szCs w:val="44"/>
        </w:rPr>
        <w:t>System Architecture</w:t>
      </w:r>
    </w:p>
    <w:p>
      <w:pPr>
        <w:rPr>
          <w:rFonts w:ascii="Times New Roman" w:hAnsi="Times New Roman"/>
          <w:b/>
          <w:bCs/>
          <w:sz w:val="44"/>
          <w:szCs w:val="44"/>
        </w:rPr>
      </w:pPr>
    </w:p>
    <w:p>
      <w:pPr>
        <w:rPr>
          <w:rFonts w:ascii="Times New Roman" w:hAnsi="Times New Roman"/>
          <w:b/>
          <w:bCs/>
          <w:sz w:val="36"/>
          <w:szCs w:val="36"/>
        </w:rPr>
      </w:pPr>
      <w:r>
        <w:rPr>
          <w:rFonts w:ascii="Calibri" w:hAnsi="Calibri" w:eastAsia="宋体" w:cs="Times New Roman"/>
          <w:b/>
          <w:sz w:val="36"/>
          <w:szCs w:val="36"/>
          <w:lang w:val="en-US" w:eastAsia="en-US" w:bidi="ar-SA"/>
        </w:rPr>
        <w:pict>
          <v:shape id="图片框 1028" o:spid="_x0000_s1031" type="#_x0000_t75" style="height:261pt;width:418.5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jc w:val="center"/>
        <w:rPr>
          <w:rFonts w:ascii="Times New Roman" w:hAnsi="Times New Roman"/>
          <w:b/>
          <w:bCs/>
          <w:i/>
          <w:iCs/>
          <w:sz w:val="24"/>
        </w:rPr>
      </w:pPr>
      <w:r>
        <w:rPr>
          <w:rFonts w:ascii="Times New Roman" w:hAnsi="Times New Roman"/>
          <w:b/>
          <w:bCs/>
          <w:i/>
          <w:iCs/>
          <w:sz w:val="24"/>
        </w:rPr>
        <w:t xml:space="preserve">Figure 1: </w:t>
      </w:r>
      <w:r>
        <w:rPr>
          <w:rFonts w:hint="eastAsia" w:ascii="Times New Roman" w:hAnsi="Times New Roman"/>
          <w:b/>
          <w:bCs/>
          <w:i/>
          <w:iCs/>
          <w:sz w:val="24"/>
        </w:rPr>
        <w:t>System Arc</w:t>
      </w:r>
      <w:r>
        <w:rPr>
          <w:rFonts w:ascii="Times New Roman" w:hAnsi="Times New Roman"/>
          <w:b/>
          <w:bCs/>
          <w:i/>
          <w:iCs/>
          <w:sz w:val="24"/>
        </w:rPr>
        <w:t>h</w:t>
      </w:r>
      <w:r>
        <w:rPr>
          <w:rFonts w:hint="eastAsia" w:ascii="Times New Roman" w:hAnsi="Times New Roman"/>
          <w:b/>
          <w:bCs/>
          <w:i/>
          <w:iCs/>
          <w:sz w:val="24"/>
        </w:rPr>
        <w:t>itecture (Overview)</w:t>
      </w:r>
    </w:p>
    <w:p>
      <w:pPr>
        <w:rPr>
          <w:rFonts w:ascii="Times New Roman" w:hAnsi="Times New Roman"/>
          <w:b/>
          <w:sz w:val="28"/>
        </w:rPr>
      </w:pPr>
      <w:r>
        <w:rPr>
          <w:rFonts w:ascii="Times New Roman" w:hAnsi="Times New Roman"/>
          <w:b/>
          <w:sz w:val="28"/>
        </w:rPr>
        <w:t>Tesseract-ocr</w:t>
      </w:r>
    </w:p>
    <w:p>
      <w:pPr>
        <w:jc w:val="both"/>
        <w:rPr>
          <w:rFonts w:ascii="Times New Roman" w:hAnsi="Times New Roman"/>
          <w:sz w:val="24"/>
        </w:rPr>
      </w:pPr>
      <w:r>
        <w:rPr>
          <w:rFonts w:hint="eastAsia" w:ascii="Times New Roman" w:hAnsi="Times New Roman"/>
          <w:sz w:val="24"/>
        </w:rPr>
        <w:t xml:space="preserve">            </w:t>
      </w:r>
      <w:r>
        <w:rPr>
          <w:rFonts w:ascii="Times New Roman" w:hAnsi="Times New Roman"/>
          <w:sz w:val="24"/>
        </w:rPr>
        <w:t>OCR (optical character recognition) means the processing that scans the text data, analyzes the image file and extracts the text from the image. Tesseract-OCR is an open source OCR engine, and developers can use it directly.</w:t>
      </w:r>
    </w:p>
    <w:p>
      <w:pPr>
        <w:rPr>
          <w:rFonts w:ascii="Times New Roman" w:hAnsi="Times New Roman"/>
          <w:b/>
          <w:sz w:val="28"/>
        </w:rPr>
      </w:pPr>
      <w:r>
        <w:rPr>
          <w:rFonts w:ascii="Times New Roman" w:hAnsi="Times New Roman"/>
          <w:b/>
          <w:sz w:val="28"/>
        </w:rPr>
        <w:t>Microsoft translator API</w:t>
      </w:r>
    </w:p>
    <w:p>
      <w:pPr>
        <w:jc w:val="both"/>
        <w:rPr>
          <w:ins w:id="104" w:author="a43" w:date="2016-06-26T13:49:00Z"/>
          <w:rFonts w:ascii="Times New Roman" w:hAnsi="Times New Roman"/>
          <w:color w:val="000000"/>
          <w:sz w:val="24"/>
        </w:rPr>
      </w:pPr>
      <w:r>
        <w:rPr>
          <w:rFonts w:hint="eastAsia" w:ascii="Times New Roman" w:hAnsi="Times New Roman"/>
          <w:color w:val="000000"/>
          <w:sz w:val="24"/>
        </w:rPr>
        <w:t xml:space="preserve">            </w:t>
      </w:r>
      <w:r>
        <w:rPr>
          <w:rFonts w:ascii="Times New Roman" w:hAnsi="Times New Roman"/>
          <w:color w:val="000000"/>
          <w:sz w:val="24"/>
        </w:rPr>
        <w:t>Microsoft Translator provides a powerful set of web service APIs for developers to use its Machine Translation technology in their own applications, services or web sites. Microsoft Translator API can be invoked in variable ways, including an HTTP REST Service, an AJAX-callable service and a SOAP Web Service.</w:t>
      </w:r>
    </w:p>
    <w:p>
      <w:pPr>
        <w:jc w:val="both"/>
        <w:rPr>
          <w:rFonts w:ascii="Times New Roman" w:hAnsi="Times New Roman"/>
          <w:color w:val="000000"/>
          <w:sz w:val="24"/>
        </w:rPr>
      </w:pPr>
    </w:p>
    <w:p>
      <w:pPr>
        <w:jc w:val="both"/>
        <w:rPr>
          <w:rFonts w:ascii="Times New Roman" w:hAnsi="Times New Roman"/>
          <w:b/>
          <w:sz w:val="28"/>
        </w:rPr>
      </w:pPr>
      <w:r>
        <w:rPr>
          <w:rFonts w:ascii="Times New Roman" w:hAnsi="Times New Roman"/>
          <w:b/>
          <w:sz w:val="28"/>
        </w:rPr>
        <w:t>Google Maps API</w:t>
      </w:r>
    </w:p>
    <w:p>
      <w:pPr>
        <w:jc w:val="both"/>
        <w:rPr>
          <w:rFonts w:ascii="Times New Roman" w:hAnsi="Times New Roman"/>
          <w:sz w:val="24"/>
        </w:rPr>
      </w:pPr>
      <w:r>
        <w:rPr>
          <w:rFonts w:hint="eastAsia" w:ascii="Times New Roman" w:hAnsi="Times New Roman"/>
          <w:sz w:val="24"/>
        </w:rPr>
        <w:t xml:space="preserve">            </w:t>
      </w:r>
      <w:r>
        <w:rPr>
          <w:rFonts w:ascii="Times New Roman" w:hAnsi="Times New Roman"/>
          <w:sz w:val="24"/>
        </w:rPr>
        <w:t xml:space="preserve">Google Maps API is a programming API that Google provides to developers. It allows developers to embed data of Google Maps into their web or application. And it helps developers provide the location services to users. In addition, Google Maps API not only helps developers to embed maps into their application, but also allows developers use JavaScript to expand their applications. Developers can add labels to the map and route, respond the user click, and use popup windows to show the information. </w:t>
      </w:r>
    </w:p>
    <w:p>
      <w:pPr>
        <w:jc w:val="both"/>
        <w:rPr>
          <w:rFonts w:ascii="Times New Roman" w:hAnsi="Times New Roman"/>
          <w:b/>
          <w:sz w:val="28"/>
        </w:rPr>
      </w:pPr>
      <w:r>
        <w:rPr>
          <w:rFonts w:ascii="Times New Roman" w:hAnsi="Times New Roman"/>
          <w:b/>
          <w:sz w:val="28"/>
        </w:rPr>
        <w:t>SQLite</w:t>
      </w:r>
    </w:p>
    <w:p>
      <w:pPr>
        <w:jc w:val="both"/>
        <w:rPr>
          <w:rFonts w:ascii="Times New Roman" w:hAnsi="Times New Roman"/>
          <w:sz w:val="24"/>
        </w:rPr>
      </w:pPr>
      <w:r>
        <w:rPr>
          <w:rFonts w:hint="eastAsia" w:ascii="Times New Roman" w:hAnsi="Times New Roman"/>
          <w:sz w:val="24"/>
        </w:rPr>
        <w:t xml:space="preserve">            </w:t>
      </w:r>
      <w:r>
        <w:rPr>
          <w:rFonts w:ascii="Times New Roman" w:hAnsi="Times New Roman"/>
          <w:sz w:val="24"/>
        </w:rPr>
        <w:t>SQLite is a lightweight database. It is an embedded database engine. Nowadays, there are many embedded software system that use SQLite. It takes lower resources, for an embedded device, we only need a little memory. What’s more, it supports Android/ Windows/ Linux/ Unix operating systems, and it can be combined with many programming languages, such as C#, PHP, Java and etc</w:t>
      </w:r>
      <w:r>
        <w:rPr>
          <w:rFonts w:hint="eastAsia" w:ascii="Times New Roman" w:hAnsi="Times New Roman"/>
          <w:sz w:val="24"/>
        </w:rPr>
        <w:t>.</w:t>
      </w:r>
    </w:p>
    <w:p>
      <w:pPr>
        <w:jc w:val="both"/>
        <w:rPr>
          <w:rFonts w:ascii="Times New Roman" w:hAnsi="Times New Roman"/>
          <w:b/>
          <w:sz w:val="28"/>
        </w:rPr>
      </w:pPr>
      <w:r>
        <w:rPr>
          <w:rFonts w:ascii="Times New Roman" w:hAnsi="Times New Roman"/>
          <w:b/>
          <w:sz w:val="28"/>
        </w:rPr>
        <w:t>JSON (JavaScript Object Notation)</w:t>
      </w:r>
    </w:p>
    <w:p>
      <w:pPr>
        <w:rPr>
          <w:rFonts w:ascii="Times New Roman" w:hAnsi="Times New Roman"/>
          <w:sz w:val="24"/>
        </w:rPr>
      </w:pPr>
      <w:r>
        <w:rPr>
          <w:rFonts w:hint="eastAsia" w:ascii="Times New Roman" w:hAnsi="Times New Roman"/>
          <w:sz w:val="24"/>
        </w:rPr>
        <w:t xml:space="preserve">            </w:t>
      </w:r>
      <w:r>
        <w:rPr>
          <w:rFonts w:ascii="Times New Roman" w:hAnsi="Times New Roman"/>
          <w:sz w:val="24"/>
        </w:rPr>
        <w:t>JSON is a lightweight data interchange format. It is based on a subset of JavaScript. JSON can covert a set of data represented in JavaScript Object into string. Then the string can be transferred between functions easily, for instance, from the Web client to server in asynchronous application.</w:t>
      </w:r>
    </w:p>
    <w:p>
      <w:pPr>
        <w:jc w:val="both"/>
        <w:rPr>
          <w:rFonts w:ascii="Times New Roman" w:hAnsi="Times New Roman"/>
          <w:b/>
          <w:sz w:val="28"/>
        </w:rPr>
      </w:pPr>
    </w:p>
    <w:p>
      <w:pPr>
        <w:rPr>
          <w:rFonts w:ascii="Times New Roman" w:hAnsi="Times New Roman"/>
          <w:b/>
          <w:sz w:val="28"/>
        </w:rPr>
      </w:pPr>
    </w:p>
    <w:p>
      <w:pPr>
        <w:autoSpaceDN w:val="0"/>
        <w:spacing w:beforeAutospacing="1" w:afterAutospacing="1"/>
        <w:rPr>
          <w:ins w:id="105" w:author="a43" w:date="2016-06-26T13:50:00Z"/>
          <w:rFonts w:hint="eastAsia" w:ascii="Times New Roman" w:hAnsi="Times New Roman"/>
          <w:b/>
          <w:bCs/>
          <w:sz w:val="24"/>
        </w:rPr>
      </w:pPr>
      <w:r>
        <w:rPr>
          <w:rFonts w:hint="eastAsia" w:ascii="Times New Roman" w:hAnsi="Times New Roman"/>
          <w:b/>
          <w:bCs/>
          <w:sz w:val="24"/>
        </w:rPr>
        <w:t xml:space="preserve">  </w:t>
      </w:r>
    </w:p>
    <w:p>
      <w:pPr>
        <w:autoSpaceDN w:val="0"/>
        <w:spacing w:beforeAutospacing="1" w:afterAutospacing="1"/>
        <w:rPr>
          <w:ins w:id="106" w:author="a43" w:date="2016-06-26T13:50:00Z"/>
          <w:rFonts w:hint="eastAsia" w:ascii="Times New Roman" w:hAnsi="Times New Roman"/>
          <w:b/>
          <w:bCs/>
          <w:sz w:val="24"/>
        </w:rPr>
      </w:pPr>
    </w:p>
    <w:p>
      <w:pPr>
        <w:autoSpaceDN w:val="0"/>
        <w:spacing w:beforeAutospacing="1" w:afterAutospacing="1"/>
        <w:rPr>
          <w:ins w:id="107" w:author="a43" w:date="2016-06-26T13:50:00Z"/>
          <w:rFonts w:hint="eastAsia" w:ascii="Times New Roman" w:hAnsi="Times New Roman"/>
          <w:b/>
          <w:bCs/>
          <w:sz w:val="24"/>
        </w:rPr>
      </w:pPr>
    </w:p>
    <w:p>
      <w:pPr>
        <w:autoSpaceDN w:val="0"/>
        <w:spacing w:beforeAutospacing="1" w:afterAutospacing="1"/>
        <w:rPr>
          <w:rFonts w:hint="eastAsia" w:ascii="Times New Roman" w:hAnsi="Times New Roman"/>
          <w:b/>
          <w:bCs/>
          <w:sz w:val="24"/>
        </w:rPr>
      </w:pPr>
    </w:p>
    <w:p>
      <w:pPr>
        <w:rPr>
          <w:rFonts w:ascii="Times New Roman" w:hAnsi="Times New Roman"/>
          <w:b/>
          <w:bCs/>
          <w:sz w:val="44"/>
          <w:szCs w:val="44"/>
        </w:rPr>
      </w:pPr>
      <w:r>
        <w:rPr>
          <w:rFonts w:ascii="Times New Roman" w:hAnsi="Times New Roman"/>
          <w:b/>
          <w:bCs/>
          <w:sz w:val="44"/>
          <w:szCs w:val="44"/>
        </w:rPr>
        <w:t>Chapter Three | Detailed Design</w:t>
      </w:r>
    </w:p>
    <w:p>
      <w:pPr>
        <w:rPr>
          <w:rFonts w:ascii="Times New Roman" w:hAnsi="Times New Roman"/>
          <w:b/>
          <w:bCs/>
          <w:sz w:val="10"/>
          <w:szCs w:val="10"/>
        </w:rPr>
      </w:pPr>
      <w:r>
        <w:rPr>
          <w:rFonts w:hint="eastAsia" w:ascii="Times New Roman" w:hAnsi="Times New Roman"/>
          <w:b/>
          <w:bCs/>
          <w:sz w:val="10"/>
          <w:szCs w:val="10"/>
        </w:rPr>
        <w:t xml:space="preserve">   </w:t>
      </w:r>
    </w:p>
    <w:p>
      <w:pPr>
        <w:rPr>
          <w:rStyle w:val="12"/>
        </w:rPr>
      </w:pPr>
      <w:r>
        <w:rPr>
          <w:rFonts w:ascii="Times New Roman" w:hAnsi="Times New Roman"/>
          <w:b/>
          <w:bCs/>
          <w:sz w:val="44"/>
          <w:szCs w:val="44"/>
        </w:rPr>
        <w:t>3.1 Class Diagram</w:t>
      </w:r>
    </w:p>
    <w:p>
      <w:pPr>
        <w:ind w:firstLine="720"/>
        <w:rPr>
          <w:rFonts w:ascii="Times New Roman" w:hAnsi="Times New Roman"/>
          <w:sz w:val="24"/>
          <w:szCs w:val="24"/>
        </w:rPr>
      </w:pPr>
      <w:r>
        <w:rPr>
          <w:rFonts w:ascii="Times New Roman" w:hAnsi="Times New Roman"/>
          <w:sz w:val="24"/>
          <w:szCs w:val="24"/>
        </w:rPr>
        <w:t xml:space="preserve">This section shows the packages and their classes that support the features described in SRS for </w:t>
      </w:r>
      <w:ins w:id="108" w:author="a43" w:date="2016-06-26T13:55:00Z">
        <w:r>
          <w:rPr>
            <w:rFonts w:hint="eastAsia" w:ascii="Times New Roman" w:hAnsi="Times New Roman"/>
            <w:sz w:val="24"/>
            <w:szCs w:val="24"/>
            <w:lang w:val="en-US" w:eastAsia="zh-CN"/>
          </w:rPr>
          <w:t>T</w:t>
        </w:r>
      </w:ins>
      <w:r>
        <w:rPr>
          <w:rFonts w:ascii="Times New Roman" w:hAnsi="Times New Roman"/>
          <w:sz w:val="24"/>
          <w:szCs w:val="24"/>
        </w:rPr>
        <w:t>ranslat</w:t>
      </w:r>
      <w:ins w:id="109" w:author="a43" w:date="2016-06-26T13:51:00Z">
        <w:r>
          <w:rPr>
            <w:rFonts w:hint="eastAsia" w:ascii="Times New Roman" w:hAnsi="Times New Roman"/>
            <w:sz w:val="24"/>
            <w:szCs w:val="24"/>
            <w:lang w:val="en-US" w:eastAsia="zh-CN"/>
          </w:rPr>
          <w:t>ion</w:t>
        </w:r>
      </w:ins>
      <w:r>
        <w:rPr>
          <w:rFonts w:ascii="Times New Roman" w:hAnsi="Times New Roman"/>
          <w:sz w:val="24"/>
          <w:szCs w:val="24"/>
        </w:rPr>
        <w:t xml:space="preserve"> system,</w:t>
      </w:r>
      <w:ins w:id="110" w:author="a43" w:date="2016-06-26T13:55:00Z">
        <w:r>
          <w:rPr>
            <w:rFonts w:hint="eastAsia" w:ascii="Times New Roman" w:hAnsi="Times New Roman"/>
            <w:sz w:val="24"/>
            <w:szCs w:val="24"/>
            <w:lang w:val="en-US" w:eastAsia="zh-CN"/>
          </w:rPr>
          <w:t xml:space="preserve"> Map system and Favorites system. </w:t>
        </w:r>
      </w:ins>
      <w:r>
        <w:rPr>
          <w:rFonts w:ascii="Times New Roman" w:hAnsi="Times New Roman"/>
          <w:sz w:val="24"/>
          <w:szCs w:val="24"/>
        </w:rPr>
        <w:t xml:space="preserve"> </w:t>
      </w:r>
      <w:ins w:id="111" w:author="a43" w:date="2016-06-26T13:56:00Z">
        <w:r>
          <w:rPr>
            <w:rFonts w:hint="eastAsia" w:ascii="Times New Roman" w:hAnsi="Times New Roman"/>
            <w:sz w:val="24"/>
            <w:szCs w:val="24"/>
            <w:lang w:val="en-US" w:eastAsia="zh-CN"/>
          </w:rPr>
          <w:t>It</w:t>
        </w:r>
      </w:ins>
      <w:r>
        <w:rPr>
          <w:rFonts w:ascii="Times New Roman" w:hAnsi="Times New Roman"/>
          <w:sz w:val="24"/>
          <w:szCs w:val="24"/>
        </w:rPr>
        <w:t xml:space="preserve"> describes the relationships between the classes and packages presented in diagram. </w:t>
      </w:r>
      <w:ins w:id="112" w:author="CAMT" w:date="2017-06-25T11:44:00Z">
        <w:r>
          <w:rPr>
            <w:rFonts w:ascii="Times New Roman" w:hAnsi="Times New Roman"/>
            <w:sz w:val="24"/>
            <w:szCs w:val="24"/>
          </w:rPr>
          <w:t>T</w:t>
        </w:r>
      </w:ins>
      <w:r>
        <w:rPr>
          <w:rFonts w:ascii="Times New Roman" w:hAnsi="Times New Roman"/>
          <w:sz w:val="24"/>
          <w:szCs w:val="24"/>
        </w:rPr>
        <w:t xml:space="preserve">he design of core APIs that support the features </w:t>
      </w:r>
      <w:ins w:id="113" w:author="CAMT" w:date="2017-06-25T11:44:00Z">
        <w:r>
          <w:rPr>
            <w:rFonts w:ascii="Times New Roman" w:hAnsi="Times New Roman"/>
            <w:sz w:val="24"/>
            <w:szCs w:val="24"/>
          </w:rPr>
          <w:t>is also described</w:t>
        </w:r>
      </w:ins>
      <w:r>
        <w:rPr>
          <w:rFonts w:ascii="Times New Roman" w:hAnsi="Times New Roman"/>
          <w:sz w:val="24"/>
          <w:szCs w:val="24"/>
        </w:rPr>
        <w:t xml:space="preserve">. </w:t>
      </w:r>
    </w:p>
    <w:p>
      <w:pPr>
        <w:ind w:firstLine="720"/>
        <w:rPr>
          <w:rFonts w:ascii="Times New Roman" w:hAnsi="Times New Roman"/>
          <w:sz w:val="24"/>
          <w:szCs w:val="24"/>
        </w:rP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3.1.1 Scan in Travel overall class diagram</w:t>
      </w:r>
    </w:p>
    <w:p>
      <w:pPr>
        <w:rPr>
          <w:rFonts w:ascii="Times New Roman" w:hAnsi="Times New Roman"/>
          <w:b/>
          <w:bCs/>
          <w:sz w:val="36"/>
          <w:szCs w:val="36"/>
        </w:rPr>
      </w:pPr>
      <w:r>
        <w:rPr>
          <w:rFonts w:ascii="Calibri" w:hAnsi="Calibri" w:eastAsia="宋体" w:cs="Times New Roman"/>
          <w:sz w:val="22"/>
          <w:szCs w:val="28"/>
          <w:lang w:val="en-US" w:eastAsia="en-US" w:bidi="ar-SA"/>
        </w:rPr>
        <w:pict>
          <v:shape id="Picture 3" o:spid="_x0000_s1032" type="#_x0000_t75" style="height:597pt;width:459.75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3.1.2 Package camera</w:t>
      </w:r>
    </w:p>
    <w:p>
      <w:r>
        <w:rPr>
          <w:rFonts w:ascii="Calibri" w:hAnsi="Calibri" w:eastAsia="宋体" w:cs="Times New Roman"/>
          <w:sz w:val="22"/>
          <w:szCs w:val="28"/>
          <w:lang w:val="en-US" w:eastAsia="en-US" w:bidi="ar-SA"/>
        </w:rPr>
        <w:pict>
          <v:shape id="Picture 147" o:spid="_x0000_s1033" type="#_x0000_t75" style="height:160.5pt;width:415.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 xml:space="preserve">3.1.3 Package ocr </w:t>
      </w:r>
    </w:p>
    <w:p/>
    <w:p>
      <w:pPr>
        <w:rPr>
          <w:rFonts w:ascii="Times New Roman" w:hAnsi="Times New Roman"/>
          <w:b/>
          <w:bCs/>
          <w:sz w:val="28"/>
        </w:rPr>
      </w:pPr>
      <w:r>
        <w:rPr>
          <w:rFonts w:ascii="Calibri" w:hAnsi="Calibri" w:eastAsia="宋体" w:cs="Times New Roman"/>
          <w:sz w:val="22"/>
          <w:szCs w:val="28"/>
          <w:lang w:val="en-US" w:eastAsia="en-US" w:bidi="ar-SA"/>
        </w:rPr>
        <w:pict>
          <v:shape id="Picture 13" o:spid="_x0000_s1034" type="#_x0000_t75" style="height:243.75pt;width:415.5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rPr>
          <w:rFonts w:ascii="Times New Roman" w:hAnsi="Times New Roman"/>
          <w:sz w:val="24"/>
          <w:szCs w:val="24"/>
        </w:rPr>
      </w:pPr>
    </w:p>
    <w:p>
      <w:pPr>
        <w:rPr>
          <w:rFonts w:ascii="Times New Roman" w:hAnsi="Times New Roman"/>
          <w:sz w:val="24"/>
          <w:szCs w:val="24"/>
        </w:rP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3.1.4 Package translator</w:t>
      </w:r>
    </w:p>
    <w:p>
      <w:pPr>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14" o:spid="_x0000_s1035" type="#_x0000_t75" style="height:174.75pt;width:279.7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6"/>
          <w:szCs w:val="36"/>
        </w:rPr>
      </w:pPr>
      <w:r>
        <w:rPr>
          <w:rFonts w:ascii="Times New Roman" w:hAnsi="Times New Roman"/>
          <w:b/>
          <w:bCs/>
          <w:sz w:val="36"/>
          <w:szCs w:val="36"/>
        </w:rPr>
        <w:t>3.1.5 Package map</w:t>
      </w:r>
    </w:p>
    <w:p>
      <w:pPr>
        <w:jc w:val="center"/>
      </w:pPr>
      <w:r>
        <w:rPr>
          <w:rFonts w:ascii="Calibri" w:hAnsi="Calibri" w:eastAsia="宋体" w:cs="Times New Roman"/>
          <w:sz w:val="22"/>
          <w:szCs w:val="28"/>
          <w:lang w:val="en-US" w:eastAsia="en-US" w:bidi="ar-SA"/>
        </w:rPr>
        <w:pict>
          <v:shape id="Picture 16" o:spid="_x0000_s1036" type="#_x0000_t75" style="height:220.5pt;width:318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r>
        <w:rPr>
          <w:rFonts w:ascii="Times New Roman" w:hAnsi="Times New Roman"/>
          <w:b/>
          <w:bCs/>
          <w:sz w:val="36"/>
          <w:szCs w:val="36"/>
        </w:rPr>
        <w:t>3.1.6 Package database</w:t>
      </w:r>
    </w:p>
    <w:p>
      <w:pPr>
        <w:jc w:val="center"/>
      </w:pPr>
      <w:r>
        <w:rPr>
          <w:rFonts w:ascii="Calibri" w:hAnsi="Calibri" w:eastAsia="宋体" w:cs="Times New Roman"/>
          <w:sz w:val="22"/>
          <w:szCs w:val="28"/>
          <w:lang w:val="en-US" w:eastAsia="en-US" w:bidi="ar-SA"/>
        </w:rPr>
        <w:pict>
          <v:shape id="Picture 18" o:spid="_x0000_s1037" type="#_x0000_t75" style="height:219.75pt;width:219.75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6"/>
          <w:szCs w:val="36"/>
        </w:rPr>
      </w:pPr>
      <w:r>
        <w:rPr>
          <w:rFonts w:ascii="Times New Roman" w:hAnsi="Times New Roman"/>
          <w:b/>
          <w:bCs/>
          <w:sz w:val="36"/>
          <w:szCs w:val="36"/>
        </w:rPr>
        <w:t>3.1.7 Package favorites</w:t>
      </w:r>
    </w:p>
    <w:p>
      <w:pPr>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15" o:spid="_x0000_s1038" type="#_x0000_t75" style="height:210.75pt;width:390.75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jc w:val="center"/>
      </w:pPr>
    </w:p>
    <w:p>
      <w:pPr>
        <w:rPr>
          <w:rFonts w:ascii="Times New Roman" w:hAnsi="Times New Roman"/>
          <w:b/>
          <w:bCs/>
          <w:sz w:val="36"/>
          <w:szCs w:val="36"/>
        </w:rPr>
      </w:pPr>
      <w:r>
        <w:rPr>
          <w:rFonts w:ascii="Times New Roman" w:hAnsi="Times New Roman"/>
          <w:b/>
          <w:bCs/>
          <w:sz w:val="36"/>
          <w:szCs w:val="36"/>
        </w:rPr>
        <w:t>3.1.8 Package home</w:t>
      </w:r>
    </w:p>
    <w:p>
      <w:pPr>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20" o:spid="_x0000_s1039" type="#_x0000_t75" style="height:114.75pt;width:122.25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6"/>
          <w:szCs w:val="36"/>
        </w:rPr>
      </w:pPr>
      <w:r>
        <w:rPr>
          <w:rFonts w:ascii="Times New Roman" w:hAnsi="Times New Roman"/>
          <w:b/>
          <w:bCs/>
          <w:sz w:val="36"/>
          <w:szCs w:val="36"/>
        </w:rPr>
        <w:t>3.1.9 Package wordbook</w:t>
      </w:r>
    </w:p>
    <w:p>
      <w:pPr>
        <w:jc w:val="center"/>
      </w:pPr>
      <w:r>
        <w:rPr>
          <w:rFonts w:ascii="Calibri" w:hAnsi="Calibri" w:eastAsia="宋体" w:cs="Times New Roman"/>
          <w:sz w:val="22"/>
          <w:szCs w:val="28"/>
          <w:lang w:val="en-US" w:eastAsia="en-US" w:bidi="ar-SA"/>
        </w:rPr>
        <w:pict>
          <v:shape id="Picture 22" o:spid="_x0000_s1040" type="#_x0000_t75" style="height:174.75pt;width:144.75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r>
        <w:rPr>
          <w:rFonts w:ascii="Times New Roman" w:hAnsi="Times New Roman"/>
          <w:b/>
          <w:bCs/>
          <w:sz w:val="36"/>
          <w:szCs w:val="36"/>
        </w:rPr>
        <w:t>3.1.10 Package listFilter</w:t>
      </w:r>
    </w:p>
    <w:p>
      <w:pPr>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23" o:spid="_x0000_s1041" type="#_x0000_t75" style="height:220.5pt;width:273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0"/>
          <w:szCs w:val="40"/>
        </w:rPr>
      </w:pPr>
      <w:r>
        <w:rPr>
          <w:rFonts w:ascii="Times New Roman" w:hAnsi="Times New Roman"/>
          <w:b/>
          <w:bCs/>
          <w:sz w:val="40"/>
          <w:szCs w:val="40"/>
        </w:rPr>
        <w:t>3.2 Class Description</w:t>
      </w:r>
    </w:p>
    <w:p>
      <w:pPr>
        <w:rPr>
          <w:rFonts w:ascii="Times New Roman" w:hAnsi="Times New Roman"/>
          <w:b/>
          <w:bCs/>
          <w:sz w:val="36"/>
          <w:szCs w:val="36"/>
        </w:rPr>
      </w:pPr>
      <w:r>
        <w:rPr>
          <w:rFonts w:hint="eastAsia" w:ascii="Times New Roman" w:hAnsi="Times New Roman"/>
          <w:b/>
          <w:bCs/>
          <w:sz w:val="28"/>
        </w:rPr>
        <w:t xml:space="preserve">  </w:t>
      </w:r>
      <w:r>
        <w:rPr>
          <w:rFonts w:hint="eastAsia" w:ascii="Times New Roman" w:hAnsi="Times New Roman"/>
          <w:b/>
          <w:bCs/>
          <w:sz w:val="36"/>
          <w:szCs w:val="36"/>
        </w:rPr>
        <w:t xml:space="preserve"> </w:t>
      </w:r>
      <w:r>
        <w:rPr>
          <w:rFonts w:ascii="Times New Roman" w:hAnsi="Times New Roman"/>
          <w:b/>
          <w:bCs/>
          <w:sz w:val="36"/>
          <w:szCs w:val="36"/>
        </w:rPr>
        <w:t>3.2.1 Package camera</w:t>
      </w:r>
    </w:p>
    <w:p>
      <w:pPr>
        <w:jc w:val="center"/>
      </w:pPr>
      <w:r>
        <w:rPr>
          <w:rFonts w:ascii="Calibri" w:hAnsi="Calibri" w:eastAsia="宋体" w:cs="Times New Roman"/>
          <w:sz w:val="22"/>
          <w:szCs w:val="28"/>
          <w:lang w:val="en-US" w:eastAsia="en-US" w:bidi="ar-SA"/>
        </w:rPr>
        <w:pict>
          <v:shape id="Picture 149" o:spid="_x0000_s1042" type="#_x0000_t75" style="height:160.5pt;width:415.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jc w:val="cente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3.2.1.1 Class-01 AutoFocusManager</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40" o:spid="_x0000_s1043" type="#_x0000_t75" style="height:213.75pt;width:244.5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rPr>
          <w:rFonts w:ascii="Times New Roman" w:hAnsi="Times New Roman"/>
          <w:sz w:val="24"/>
          <w:szCs w:val="24"/>
        </w:rPr>
      </w:pPr>
      <w:r>
        <w:rPr>
          <w:rFonts w:ascii="Times New Roman" w:hAnsi="Times New Roman"/>
          <w:sz w:val="24"/>
          <w:szCs w:val="24"/>
        </w:rPr>
        <w:t xml:space="preserve">This class implements </w:t>
      </w:r>
      <w:r>
        <w:rPr>
          <w:rFonts w:ascii="Times New Roman" w:hAnsi="Times New Roman"/>
          <w:color w:val="000000"/>
          <w:sz w:val="24"/>
          <w:szCs w:val="24"/>
        </w:rPr>
        <w:t xml:space="preserve">Camera.AutoFocusCallback, which </w:t>
      </w:r>
      <w:r>
        <w:rPr>
          <w:rFonts w:ascii="Times New Roman" w:hAnsi="Times New Roman"/>
          <w:sz w:val="24"/>
          <w:szCs w:val="24"/>
        </w:rPr>
        <w:t>is used for managing the auto focus of the hardware camera.</w:t>
      </w:r>
    </w:p>
    <w:p>
      <w:pPr>
        <w:rPr>
          <w:rFonts w:ascii="Times New Roman" w:hAnsi="Times New Roman"/>
          <w:b/>
          <w:bCs/>
          <w:sz w:val="10"/>
          <w:szCs w:val="10"/>
        </w:rPr>
      </w:pPr>
    </w:p>
    <w:p>
      <w:pPr>
        <w:rPr>
          <w:rFonts w:ascii="Times New Roman" w:hAnsi="Times New Roman"/>
          <w:b/>
          <w:bCs/>
          <w:sz w:val="28"/>
        </w:rPr>
      </w:pPr>
      <w:r>
        <w:rPr>
          <w:rFonts w:ascii="Times New Roman" w:hAnsi="Times New Roman"/>
          <w:b/>
          <w:bCs/>
          <w:sz w:val="28"/>
        </w:rPr>
        <w:t>Attributes:</w:t>
      </w:r>
    </w:p>
    <w:tbl>
      <w:tblPr>
        <w:tblW w:w="9030"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530"/>
        <w:gridCol w:w="3780"/>
        <w:gridCol w:w="126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53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78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26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86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530" w:type="dxa"/>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780" w:type="dxa"/>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AutoFocusManager works in LogCat when the application is running</w:t>
            </w:r>
          </w:p>
        </w:tc>
        <w:tc>
          <w:tcPr>
            <w:tcW w:w="126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60" w:type="dxa"/>
            <w:vAlign w:val="top"/>
          </w:tcPr>
          <w:p>
            <w:pPr>
              <w:spacing w:after="0" w:line="240" w:lineRule="auto"/>
              <w:rPr>
                <w:rFonts w:ascii="Times New Roman" w:hAnsi="Times New Roman"/>
                <w:sz w:val="24"/>
                <w:szCs w:val="24"/>
              </w:rPr>
            </w:pPr>
            <w:r>
              <w:rPr>
                <w:rFonts w:ascii="Times New Roman" w:hAnsi="Times New Roman"/>
                <w:sz w:val="24"/>
                <w:szCs w:val="24"/>
              </w:rPr>
              <w:t>AutoFocusManager.class.getSimpleName();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530" w:type="dxa"/>
            <w:vAlign w:val="top"/>
          </w:tcPr>
          <w:p>
            <w:pPr>
              <w:spacing w:after="0" w:line="240" w:lineRule="auto"/>
              <w:rPr>
                <w:rFonts w:ascii="Times New Roman" w:hAnsi="Times New Roman"/>
                <w:sz w:val="24"/>
                <w:szCs w:val="24"/>
              </w:rPr>
            </w:pPr>
            <w:r>
              <w:rPr>
                <w:rFonts w:ascii="Times New Roman" w:hAnsi="Times New Roman"/>
                <w:sz w:val="24"/>
                <w:szCs w:val="24"/>
              </w:rPr>
              <w:t>AUTO_FOCUS_INTERVAL_MS</w:t>
            </w:r>
          </w:p>
        </w:tc>
        <w:tc>
          <w:tcPr>
            <w:tcW w:w="3780" w:type="dxa"/>
            <w:vAlign w:val="top"/>
          </w:tcPr>
          <w:p>
            <w:pPr>
              <w:spacing w:after="0" w:line="240" w:lineRule="auto"/>
              <w:rPr>
                <w:rFonts w:ascii="Times New Roman" w:hAnsi="Times New Roman"/>
                <w:sz w:val="24"/>
                <w:szCs w:val="24"/>
              </w:rPr>
            </w:pPr>
            <w:r>
              <w:rPr>
                <w:rFonts w:ascii="Times New Roman" w:hAnsi="Times New Roman"/>
                <w:color w:val="333333"/>
                <w:sz w:val="24"/>
                <w:szCs w:val="24"/>
                <w:shd w:val="clear" w:color="auto" w:fill="FFFFFF"/>
              </w:rPr>
              <w:t>T</w:t>
            </w:r>
            <w:r>
              <w:rPr>
                <w:rFonts w:ascii="Times New Roman" w:hAnsi="Times New Roman"/>
                <w:sz w:val="24"/>
                <w:szCs w:val="24"/>
                <w:shd w:val="clear" w:color="auto" w:fill="FFFFFF"/>
              </w:rPr>
              <w:t>he interval in milliseconds to send a focus request for auto focus</w:t>
            </w:r>
          </w:p>
        </w:tc>
        <w:tc>
          <w:tcPr>
            <w:tcW w:w="1260" w:type="dxa"/>
            <w:vAlign w:val="top"/>
          </w:tcPr>
          <w:p>
            <w:pPr>
              <w:spacing w:after="0" w:line="240" w:lineRule="auto"/>
              <w:rPr>
                <w:rFonts w:ascii="Times New Roman" w:hAnsi="Times New Roman"/>
                <w:sz w:val="24"/>
                <w:szCs w:val="24"/>
              </w:rPr>
            </w:pPr>
            <w:r>
              <w:rPr>
                <w:rFonts w:ascii="Times New Roman" w:hAnsi="Times New Roman"/>
                <w:sz w:val="24"/>
                <w:szCs w:val="24"/>
              </w:rPr>
              <w:t>long</w:t>
            </w:r>
          </w:p>
        </w:tc>
        <w:tc>
          <w:tcPr>
            <w:tcW w:w="1860" w:type="dxa"/>
            <w:vAlign w:val="top"/>
          </w:tcPr>
          <w:p>
            <w:pPr>
              <w:spacing w:after="0" w:line="240" w:lineRule="auto"/>
              <w:rPr>
                <w:rFonts w:ascii="Times New Roman" w:hAnsi="Times New Roman"/>
                <w:sz w:val="24"/>
                <w:szCs w:val="24"/>
              </w:rPr>
            </w:pPr>
            <w:r>
              <w:rPr>
                <w:rFonts w:ascii="Times New Roman" w:hAnsi="Times New Roman"/>
                <w:sz w:val="24"/>
                <w:szCs w:val="24"/>
              </w:rPr>
              <w:t>3500L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530" w:type="dxa"/>
            <w:vAlign w:val="top"/>
          </w:tcPr>
          <w:p>
            <w:pPr>
              <w:spacing w:after="0" w:line="240" w:lineRule="auto"/>
              <w:rPr>
                <w:rFonts w:ascii="Times New Roman" w:hAnsi="Times New Roman"/>
                <w:sz w:val="24"/>
                <w:szCs w:val="24"/>
              </w:rPr>
            </w:pPr>
            <w:r>
              <w:rPr>
                <w:rFonts w:ascii="Times New Roman" w:hAnsi="Times New Roman"/>
                <w:sz w:val="24"/>
                <w:szCs w:val="24"/>
              </w:rPr>
              <w:t>FOCUS_MODES_CALLING_AF</w:t>
            </w:r>
          </w:p>
        </w:tc>
        <w:tc>
          <w:tcPr>
            <w:tcW w:w="3780" w:type="dxa"/>
            <w:vAlign w:val="top"/>
          </w:tcPr>
          <w:p>
            <w:pPr>
              <w:spacing w:after="0" w:line="240" w:lineRule="auto"/>
              <w:rPr>
                <w:rFonts w:ascii="Times New Roman" w:hAnsi="Times New Roman"/>
                <w:sz w:val="24"/>
                <w:szCs w:val="24"/>
              </w:rPr>
            </w:pPr>
            <w:r>
              <w:rPr>
                <w:rFonts w:ascii="Times New Roman" w:hAnsi="Times New Roman"/>
                <w:sz w:val="24"/>
                <w:szCs w:val="24"/>
              </w:rPr>
              <w:t>Focus modes setting of camera prepared  for calling autofocus</w:t>
            </w:r>
          </w:p>
        </w:tc>
        <w:tc>
          <w:tcPr>
            <w:tcW w:w="1260" w:type="dxa"/>
            <w:vAlign w:val="top"/>
          </w:tcPr>
          <w:p>
            <w:pPr>
              <w:spacing w:after="0" w:line="240" w:lineRule="auto"/>
              <w:rPr>
                <w:rFonts w:ascii="Times New Roman" w:hAnsi="Times New Roman"/>
                <w:sz w:val="24"/>
                <w:szCs w:val="24"/>
              </w:rPr>
            </w:pPr>
            <w:r>
              <w:rPr>
                <w:rFonts w:ascii="Times New Roman" w:hAnsi="Times New Roman"/>
                <w:sz w:val="24"/>
                <w:szCs w:val="24"/>
              </w:rPr>
              <w:t>Collection&lt;String&gt;</w:t>
            </w:r>
          </w:p>
        </w:tc>
        <w:tc>
          <w:tcPr>
            <w:tcW w:w="1860" w:type="dxa"/>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(Camera.Parameters.FOCUS_MODE_AUTO)&amp;(Camera.Parameters.FOCUS_MODE_MACRO)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530" w:type="dxa"/>
            <w:vAlign w:val="top"/>
          </w:tcPr>
          <w:p>
            <w:pPr>
              <w:spacing w:after="0" w:line="240" w:lineRule="auto"/>
              <w:rPr>
                <w:rFonts w:ascii="Times New Roman" w:hAnsi="Times New Roman"/>
                <w:sz w:val="24"/>
                <w:szCs w:val="24"/>
              </w:rPr>
            </w:pPr>
            <w:r>
              <w:rPr>
                <w:rFonts w:ascii="Times New Roman" w:hAnsi="Times New Roman"/>
                <w:sz w:val="24"/>
                <w:szCs w:val="24"/>
              </w:rPr>
              <w:t>Active</w:t>
            </w:r>
          </w:p>
        </w:tc>
        <w:tc>
          <w:tcPr>
            <w:tcW w:w="3780" w:type="dxa"/>
            <w:vAlign w:val="top"/>
          </w:tcPr>
          <w:p>
            <w:pPr>
              <w:spacing w:after="0" w:line="240" w:lineRule="auto"/>
              <w:rPr>
                <w:rFonts w:ascii="Times New Roman" w:hAnsi="Times New Roman"/>
                <w:sz w:val="24"/>
                <w:szCs w:val="24"/>
              </w:rPr>
            </w:pPr>
            <w:r>
              <w:rPr>
                <w:rFonts w:ascii="Times New Roman" w:hAnsi="Times New Roman"/>
                <w:sz w:val="24"/>
                <w:szCs w:val="24"/>
              </w:rPr>
              <w:t>Whether auto focus is active or not</w:t>
            </w:r>
          </w:p>
        </w:tc>
        <w:tc>
          <w:tcPr>
            <w:tcW w:w="126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6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530" w:type="dxa"/>
            <w:vAlign w:val="top"/>
          </w:tcPr>
          <w:p>
            <w:pPr>
              <w:spacing w:after="0" w:line="240" w:lineRule="auto"/>
              <w:rPr>
                <w:rFonts w:ascii="Times New Roman" w:hAnsi="Times New Roman"/>
                <w:sz w:val="24"/>
                <w:szCs w:val="24"/>
              </w:rPr>
            </w:pPr>
            <w:r>
              <w:rPr>
                <w:rFonts w:ascii="Times New Roman" w:hAnsi="Times New Roman"/>
                <w:sz w:val="24"/>
                <w:szCs w:val="24"/>
              </w:rPr>
              <w:t>Manual</w:t>
            </w:r>
          </w:p>
        </w:tc>
        <w:tc>
          <w:tcPr>
            <w:tcW w:w="3780" w:type="dxa"/>
            <w:vAlign w:val="top"/>
          </w:tcPr>
          <w:p>
            <w:pPr>
              <w:spacing w:after="0" w:line="240" w:lineRule="auto"/>
              <w:rPr>
                <w:rFonts w:ascii="Times New Roman" w:hAnsi="Times New Roman"/>
                <w:sz w:val="24"/>
                <w:szCs w:val="24"/>
              </w:rPr>
            </w:pPr>
            <w:r>
              <w:rPr>
                <w:rFonts w:ascii="Times New Roman" w:hAnsi="Times New Roman"/>
                <w:sz w:val="24"/>
                <w:szCs w:val="24"/>
              </w:rPr>
              <w:t>Whether manual focus is active or not</w:t>
            </w:r>
          </w:p>
        </w:tc>
        <w:tc>
          <w:tcPr>
            <w:tcW w:w="126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6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530" w:type="dxa"/>
            <w:vAlign w:val="top"/>
          </w:tcPr>
          <w:p>
            <w:pPr>
              <w:spacing w:after="0" w:line="240" w:lineRule="auto"/>
              <w:rPr>
                <w:rFonts w:ascii="Times New Roman" w:hAnsi="Times New Roman"/>
                <w:sz w:val="24"/>
                <w:szCs w:val="24"/>
              </w:rPr>
            </w:pPr>
            <w:r>
              <w:rPr>
                <w:rFonts w:ascii="Times New Roman" w:hAnsi="Times New Roman"/>
                <w:sz w:val="24"/>
                <w:szCs w:val="24"/>
              </w:rPr>
              <w:t>useAutoFocus</w:t>
            </w:r>
          </w:p>
        </w:tc>
        <w:tc>
          <w:tcPr>
            <w:tcW w:w="3780" w:type="dxa"/>
            <w:vAlign w:val="top"/>
          </w:tcPr>
          <w:p>
            <w:pPr>
              <w:spacing w:after="0" w:line="240" w:lineRule="auto"/>
              <w:rPr>
                <w:rFonts w:ascii="Times New Roman" w:hAnsi="Times New Roman"/>
                <w:sz w:val="24"/>
                <w:szCs w:val="24"/>
              </w:rPr>
            </w:pPr>
            <w:r>
              <w:rPr>
                <w:rFonts w:ascii="Times New Roman" w:hAnsi="Times New Roman"/>
                <w:sz w:val="24"/>
                <w:szCs w:val="24"/>
              </w:rPr>
              <w:t>Whether Use auto focus or not</w:t>
            </w:r>
          </w:p>
        </w:tc>
        <w:tc>
          <w:tcPr>
            <w:tcW w:w="126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6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530" w:type="dxa"/>
            <w:vAlign w:val="top"/>
          </w:tcPr>
          <w:p>
            <w:pPr>
              <w:spacing w:after="0" w:line="240" w:lineRule="auto"/>
              <w:rPr>
                <w:rFonts w:ascii="Times New Roman" w:hAnsi="Times New Roman"/>
                <w:sz w:val="24"/>
                <w:szCs w:val="24"/>
              </w:rPr>
            </w:pPr>
            <w:r>
              <w:rPr>
                <w:rFonts w:ascii="Times New Roman" w:hAnsi="Times New Roman"/>
                <w:sz w:val="24"/>
                <w:szCs w:val="24"/>
              </w:rPr>
              <w:t>Camera</w:t>
            </w:r>
          </w:p>
        </w:tc>
        <w:tc>
          <w:tcPr>
            <w:tcW w:w="3780" w:type="dxa"/>
            <w:vAlign w:val="top"/>
          </w:tcPr>
          <w:p>
            <w:pPr>
              <w:spacing w:after="0" w:line="240" w:lineRule="auto"/>
              <w:rPr>
                <w:rFonts w:ascii="Times New Roman" w:hAnsi="Times New Roman"/>
                <w:sz w:val="24"/>
                <w:szCs w:val="24"/>
              </w:rPr>
            </w:pPr>
            <w:r>
              <w:rPr>
                <w:rFonts w:ascii="Times New Roman" w:hAnsi="Times New Roman"/>
                <w:sz w:val="24"/>
                <w:szCs w:val="24"/>
              </w:rPr>
              <w:t>Camera hardware to be called</w:t>
            </w:r>
          </w:p>
        </w:tc>
        <w:tc>
          <w:tcPr>
            <w:tcW w:w="1260" w:type="dxa"/>
            <w:vAlign w:val="top"/>
          </w:tcPr>
          <w:p>
            <w:pPr>
              <w:spacing w:after="0" w:line="240" w:lineRule="auto"/>
              <w:rPr>
                <w:rFonts w:ascii="Times New Roman" w:hAnsi="Times New Roman"/>
                <w:sz w:val="24"/>
                <w:szCs w:val="24"/>
              </w:rPr>
            </w:pPr>
            <w:r>
              <w:rPr>
                <w:rFonts w:ascii="Times New Roman" w:hAnsi="Times New Roman"/>
                <w:sz w:val="24"/>
                <w:szCs w:val="24"/>
              </w:rPr>
              <w:t>Camera</w:t>
            </w:r>
          </w:p>
        </w:tc>
        <w:tc>
          <w:tcPr>
            <w:tcW w:w="186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530" w:type="dxa"/>
            <w:vAlign w:val="top"/>
          </w:tcPr>
          <w:p>
            <w:pPr>
              <w:spacing w:after="0" w:line="240" w:lineRule="auto"/>
              <w:rPr>
                <w:rFonts w:ascii="Times New Roman" w:hAnsi="Times New Roman"/>
                <w:sz w:val="24"/>
                <w:szCs w:val="24"/>
              </w:rPr>
            </w:pPr>
            <w:r>
              <w:rPr>
                <w:rFonts w:ascii="Times New Roman" w:hAnsi="Times New Roman"/>
                <w:sz w:val="24"/>
                <w:szCs w:val="24"/>
              </w:rPr>
              <w:t>Timer</w:t>
            </w:r>
          </w:p>
        </w:tc>
        <w:tc>
          <w:tcPr>
            <w:tcW w:w="3780" w:type="dxa"/>
            <w:vAlign w:val="top"/>
          </w:tcPr>
          <w:p>
            <w:pPr>
              <w:spacing w:after="0" w:line="240" w:lineRule="auto"/>
              <w:rPr>
                <w:rFonts w:ascii="Times New Roman" w:hAnsi="Times New Roman"/>
                <w:sz w:val="24"/>
                <w:szCs w:val="24"/>
              </w:rPr>
            </w:pPr>
            <w:r>
              <w:rPr>
                <w:rFonts w:ascii="Times New Roman" w:hAnsi="Times New Roman"/>
                <w:sz w:val="24"/>
                <w:szCs w:val="24"/>
              </w:rPr>
              <w:t>Timer to set the time delay before a new attempt to auto focus</w:t>
            </w:r>
          </w:p>
        </w:tc>
        <w:tc>
          <w:tcPr>
            <w:tcW w:w="1260" w:type="dxa"/>
            <w:vAlign w:val="top"/>
          </w:tcPr>
          <w:p>
            <w:pPr>
              <w:spacing w:after="0" w:line="240" w:lineRule="auto"/>
              <w:rPr>
                <w:rFonts w:ascii="Times New Roman" w:hAnsi="Times New Roman"/>
                <w:sz w:val="24"/>
                <w:szCs w:val="24"/>
              </w:rPr>
            </w:pPr>
            <w:r>
              <w:rPr>
                <w:rFonts w:ascii="Times New Roman" w:hAnsi="Times New Roman"/>
                <w:sz w:val="24"/>
                <w:szCs w:val="24"/>
              </w:rPr>
              <w:t>Timer</w:t>
            </w:r>
          </w:p>
        </w:tc>
        <w:tc>
          <w:tcPr>
            <w:tcW w:w="186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530" w:type="dxa"/>
            <w:vAlign w:val="top"/>
          </w:tcPr>
          <w:p>
            <w:pPr>
              <w:spacing w:after="0" w:line="240" w:lineRule="auto"/>
              <w:rPr>
                <w:rFonts w:ascii="Times New Roman" w:hAnsi="Times New Roman"/>
                <w:sz w:val="24"/>
                <w:szCs w:val="24"/>
              </w:rPr>
            </w:pPr>
            <w:r>
              <w:rPr>
                <w:rFonts w:ascii="Times New Roman" w:hAnsi="Times New Roman"/>
                <w:sz w:val="24"/>
                <w:szCs w:val="24"/>
              </w:rPr>
              <w:t>outstandingTask</w:t>
            </w:r>
          </w:p>
        </w:tc>
        <w:tc>
          <w:tcPr>
            <w:tcW w:w="3780" w:type="dxa"/>
            <w:vAlign w:val="top"/>
          </w:tcPr>
          <w:p>
            <w:pPr>
              <w:spacing w:after="0" w:line="240" w:lineRule="auto"/>
              <w:rPr>
                <w:rFonts w:ascii="Times New Roman" w:hAnsi="Times New Roman"/>
                <w:sz w:val="24"/>
                <w:szCs w:val="24"/>
              </w:rPr>
            </w:pPr>
            <w:r>
              <w:rPr>
                <w:rFonts w:ascii="Times New Roman" w:hAnsi="Times New Roman"/>
                <w:sz w:val="24"/>
                <w:szCs w:val="24"/>
              </w:rPr>
              <w:t>Outstanding task for timer</w:t>
            </w:r>
          </w:p>
        </w:tc>
        <w:tc>
          <w:tcPr>
            <w:tcW w:w="1260" w:type="dxa"/>
            <w:vAlign w:val="top"/>
          </w:tcPr>
          <w:p>
            <w:pPr>
              <w:spacing w:after="0" w:line="240" w:lineRule="auto"/>
              <w:rPr>
                <w:rFonts w:ascii="Times New Roman" w:hAnsi="Times New Roman"/>
                <w:sz w:val="24"/>
                <w:szCs w:val="24"/>
              </w:rPr>
            </w:pPr>
            <w:r>
              <w:rPr>
                <w:rFonts w:ascii="Times New Roman" w:hAnsi="Times New Roman"/>
                <w:sz w:val="24"/>
                <w:szCs w:val="24"/>
              </w:rPr>
              <w:t>TimerTask</w:t>
            </w:r>
          </w:p>
        </w:tc>
        <w:tc>
          <w:tcPr>
            <w:tcW w:w="186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145"/>
        <w:gridCol w:w="3015"/>
        <w:gridCol w:w="2235"/>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14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301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3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5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145" w:type="dxa"/>
            <w:vAlign w:val="top"/>
          </w:tcPr>
          <w:p>
            <w:pPr>
              <w:spacing w:after="0" w:line="240" w:lineRule="auto"/>
              <w:rPr>
                <w:rFonts w:ascii="Times New Roman" w:hAnsi="Times New Roman"/>
                <w:sz w:val="24"/>
                <w:szCs w:val="24"/>
              </w:rPr>
            </w:pPr>
            <w:r>
              <w:rPr>
                <w:rFonts w:ascii="Times New Roman" w:hAnsi="Times New Roman"/>
                <w:sz w:val="24"/>
                <w:szCs w:val="24"/>
              </w:rPr>
              <w:t>AutoFocusManager</w:t>
            </w:r>
          </w:p>
        </w:tc>
        <w:tc>
          <w:tcPr>
            <w:tcW w:w="3015" w:type="dxa"/>
            <w:vAlign w:val="top"/>
          </w:tcPr>
          <w:p>
            <w:pPr>
              <w:spacing w:after="0" w:line="240" w:lineRule="auto"/>
              <w:rPr>
                <w:rFonts w:ascii="Times New Roman" w:hAnsi="Times New Roman"/>
                <w:sz w:val="24"/>
                <w:szCs w:val="24"/>
              </w:rPr>
            </w:pPr>
            <w:r>
              <w:rPr>
                <w:rFonts w:ascii="Times New Roman" w:hAnsi="Times New Roman"/>
                <w:sz w:val="24"/>
                <w:szCs w:val="24"/>
              </w:rPr>
              <w:t xml:space="preserve">Manage autofocus, set useAutoFocus value </w:t>
            </w:r>
          </w:p>
        </w:tc>
        <w:tc>
          <w:tcPr>
            <w:tcW w:w="2235" w:type="dxa"/>
            <w:vAlign w:val="top"/>
          </w:tcPr>
          <w:p>
            <w:pPr>
              <w:spacing w:after="0" w:line="240" w:lineRule="auto"/>
              <w:rPr>
                <w:rFonts w:ascii="Times New Roman" w:hAnsi="Times New Roman"/>
                <w:sz w:val="24"/>
                <w:szCs w:val="24"/>
              </w:rPr>
            </w:pPr>
            <w:r>
              <w:rPr>
                <w:rFonts w:ascii="Times New Roman" w:hAnsi="Times New Roman"/>
                <w:sz w:val="24"/>
                <w:szCs w:val="24"/>
              </w:rPr>
              <w:t>context : Context, camera : Camera</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145" w:type="dxa"/>
            <w:vAlign w:val="top"/>
          </w:tcPr>
          <w:p>
            <w:pPr>
              <w:spacing w:after="0" w:line="240" w:lineRule="auto"/>
              <w:rPr>
                <w:rFonts w:ascii="Times New Roman" w:hAnsi="Times New Roman"/>
                <w:sz w:val="24"/>
                <w:szCs w:val="24"/>
              </w:rPr>
            </w:pPr>
            <w:r>
              <w:rPr>
                <w:rFonts w:ascii="Times New Roman" w:hAnsi="Times New Roman"/>
                <w:sz w:val="24"/>
                <w:szCs w:val="24"/>
              </w:rPr>
              <w:t>onAutoFocus</w:t>
            </w:r>
          </w:p>
        </w:tc>
        <w:tc>
          <w:tcPr>
            <w:tcW w:w="3015" w:type="dxa"/>
            <w:vAlign w:val="top"/>
          </w:tcPr>
          <w:p>
            <w:pPr>
              <w:spacing w:after="0" w:line="240" w:lineRule="auto"/>
              <w:rPr>
                <w:rFonts w:ascii="Times New Roman" w:hAnsi="Times New Roman"/>
                <w:sz w:val="24"/>
                <w:szCs w:val="24"/>
              </w:rPr>
            </w:pPr>
            <w:r>
              <w:rPr>
                <w:rFonts w:ascii="Times New Roman" w:hAnsi="Times New Roman"/>
                <w:sz w:val="24"/>
                <w:szCs w:val="24"/>
              </w:rPr>
              <w:t>Autofocus is active, timer is set</w:t>
            </w:r>
          </w:p>
        </w:tc>
        <w:tc>
          <w:tcPr>
            <w:tcW w:w="2235" w:type="dxa"/>
            <w:vAlign w:val="top"/>
          </w:tcPr>
          <w:p>
            <w:pPr>
              <w:spacing w:after="0" w:line="240" w:lineRule="auto"/>
              <w:rPr>
                <w:rFonts w:ascii="Times New Roman" w:hAnsi="Times New Roman"/>
                <w:sz w:val="24"/>
                <w:szCs w:val="24"/>
              </w:rPr>
            </w:pPr>
            <w:r>
              <w:rPr>
                <w:rFonts w:ascii="Times New Roman" w:hAnsi="Times New Roman"/>
                <w:sz w:val="24"/>
                <w:szCs w:val="24"/>
              </w:rPr>
              <w:t>success : boolean, theCamera : Camera</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145" w:type="dxa"/>
            <w:vAlign w:val="top"/>
          </w:tcPr>
          <w:p>
            <w:pPr>
              <w:spacing w:after="0" w:line="240" w:lineRule="auto"/>
              <w:rPr>
                <w:rFonts w:ascii="Times New Roman" w:hAnsi="Times New Roman"/>
                <w:sz w:val="24"/>
                <w:szCs w:val="24"/>
              </w:rPr>
            </w:pPr>
            <w:r>
              <w:rPr>
                <w:rFonts w:ascii="Times New Roman" w:hAnsi="Times New Roman"/>
                <w:sz w:val="24"/>
                <w:szCs w:val="24"/>
              </w:rPr>
              <w:t>checkAndStart</w:t>
            </w:r>
          </w:p>
        </w:tc>
        <w:tc>
          <w:tcPr>
            <w:tcW w:w="3015" w:type="dxa"/>
            <w:vAlign w:val="top"/>
          </w:tcPr>
          <w:p>
            <w:pPr>
              <w:spacing w:after="0" w:line="240" w:lineRule="auto"/>
              <w:rPr>
                <w:rFonts w:ascii="Times New Roman" w:hAnsi="Times New Roman"/>
                <w:sz w:val="24"/>
                <w:szCs w:val="24"/>
              </w:rPr>
            </w:pPr>
            <w:r>
              <w:rPr>
                <w:rFonts w:ascii="Times New Roman" w:hAnsi="Times New Roman"/>
                <w:sz w:val="24"/>
                <w:szCs w:val="24"/>
              </w:rPr>
              <w:t xml:space="preserve">Check and call start()  autofocus </w:t>
            </w:r>
          </w:p>
        </w:tc>
        <w:tc>
          <w:tcPr>
            <w:tcW w:w="223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145" w:type="dxa"/>
            <w:vAlign w:val="top"/>
          </w:tcPr>
          <w:p>
            <w:pPr>
              <w:spacing w:after="0" w:line="240" w:lineRule="auto"/>
              <w:rPr>
                <w:rFonts w:ascii="Times New Roman" w:hAnsi="Times New Roman"/>
                <w:sz w:val="24"/>
                <w:szCs w:val="24"/>
              </w:rPr>
            </w:pPr>
            <w:r>
              <w:rPr>
                <w:rFonts w:ascii="Times New Roman" w:hAnsi="Times New Roman"/>
                <w:sz w:val="24"/>
                <w:szCs w:val="24"/>
              </w:rPr>
              <w:t>Start</w:t>
            </w:r>
          </w:p>
        </w:tc>
        <w:tc>
          <w:tcPr>
            <w:tcW w:w="3015" w:type="dxa"/>
            <w:vAlign w:val="top"/>
          </w:tcPr>
          <w:p>
            <w:pPr>
              <w:spacing w:after="0" w:line="240" w:lineRule="auto"/>
              <w:rPr>
                <w:rFonts w:ascii="Times New Roman" w:hAnsi="Times New Roman"/>
                <w:sz w:val="24"/>
                <w:szCs w:val="24"/>
              </w:rPr>
            </w:pPr>
            <w:r>
              <w:rPr>
                <w:rFonts w:ascii="Times New Roman" w:hAnsi="Times New Roman"/>
                <w:sz w:val="24"/>
                <w:szCs w:val="24"/>
              </w:rPr>
              <w:t>Start the autofocus of the camera</w:t>
            </w:r>
          </w:p>
        </w:tc>
        <w:tc>
          <w:tcPr>
            <w:tcW w:w="223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145" w:type="dxa"/>
            <w:vAlign w:val="top"/>
          </w:tcPr>
          <w:p>
            <w:pPr>
              <w:spacing w:after="0" w:line="240" w:lineRule="auto"/>
              <w:rPr>
                <w:rFonts w:ascii="Times New Roman" w:hAnsi="Times New Roman"/>
                <w:sz w:val="24"/>
                <w:szCs w:val="24"/>
              </w:rPr>
            </w:pPr>
            <w:r>
              <w:rPr>
                <w:rFonts w:ascii="Times New Roman" w:hAnsi="Times New Roman"/>
                <w:sz w:val="24"/>
                <w:szCs w:val="24"/>
              </w:rPr>
              <w:t>Start</w:t>
            </w:r>
          </w:p>
        </w:tc>
        <w:tc>
          <w:tcPr>
            <w:tcW w:w="3015" w:type="dxa"/>
            <w:vAlign w:val="top"/>
          </w:tcPr>
          <w:p>
            <w:pPr>
              <w:spacing w:after="0" w:line="240" w:lineRule="auto"/>
              <w:rPr>
                <w:rFonts w:ascii="Times New Roman" w:hAnsi="Times New Roman"/>
                <w:sz w:val="24"/>
                <w:szCs w:val="24"/>
              </w:rPr>
            </w:pPr>
            <w:r>
              <w:rPr>
                <w:rFonts w:ascii="Times New Roman" w:hAnsi="Times New Roman"/>
                <w:sz w:val="24"/>
                <w:szCs w:val="24"/>
              </w:rPr>
              <w:t>Start manual auto focus after the given delay</w:t>
            </w:r>
          </w:p>
        </w:tc>
        <w:tc>
          <w:tcPr>
            <w:tcW w:w="2235" w:type="dxa"/>
            <w:vAlign w:val="top"/>
          </w:tcPr>
          <w:p>
            <w:pPr>
              <w:spacing w:after="0" w:line="240" w:lineRule="auto"/>
              <w:rPr>
                <w:rFonts w:ascii="Times New Roman" w:hAnsi="Times New Roman"/>
                <w:sz w:val="24"/>
                <w:szCs w:val="24"/>
              </w:rPr>
            </w:pPr>
            <w:r>
              <w:rPr>
                <w:rFonts w:ascii="Times New Roman" w:hAnsi="Times New Roman"/>
                <w:sz w:val="24"/>
                <w:szCs w:val="24"/>
              </w:rPr>
              <w:t>delay : long</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145" w:type="dxa"/>
            <w:vAlign w:val="top"/>
          </w:tcPr>
          <w:p>
            <w:pPr>
              <w:spacing w:after="0" w:line="240" w:lineRule="auto"/>
              <w:rPr>
                <w:rFonts w:ascii="Times New Roman" w:hAnsi="Times New Roman"/>
                <w:sz w:val="24"/>
                <w:szCs w:val="24"/>
              </w:rPr>
            </w:pPr>
            <w:r>
              <w:rPr>
                <w:rFonts w:ascii="Times New Roman" w:hAnsi="Times New Roman"/>
                <w:sz w:val="24"/>
                <w:szCs w:val="24"/>
              </w:rPr>
              <w:t>Stop</w:t>
            </w:r>
          </w:p>
        </w:tc>
        <w:tc>
          <w:tcPr>
            <w:tcW w:w="3015" w:type="dxa"/>
            <w:vAlign w:val="top"/>
          </w:tcPr>
          <w:p>
            <w:pPr>
              <w:spacing w:after="0" w:line="240" w:lineRule="auto"/>
              <w:rPr>
                <w:rFonts w:ascii="Times New Roman" w:hAnsi="Times New Roman"/>
                <w:sz w:val="24"/>
                <w:szCs w:val="24"/>
              </w:rPr>
            </w:pPr>
            <w:r>
              <w:rPr>
                <w:rFonts w:ascii="Times New Roman" w:hAnsi="Times New Roman"/>
                <w:sz w:val="24"/>
                <w:szCs w:val="24"/>
              </w:rPr>
              <w:t>Stop the auto focus</w:t>
            </w:r>
          </w:p>
        </w:tc>
        <w:tc>
          <w:tcPr>
            <w:tcW w:w="223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b/>
          <w:bCs/>
          <w:sz w:val="28"/>
        </w:rPr>
      </w:pPr>
    </w:p>
    <w:p>
      <w:pPr>
        <w:rPr>
          <w:rFonts w:ascii="Times New Roman" w:hAnsi="Times New Roman"/>
          <w:b/>
          <w:bCs/>
          <w:sz w:val="28"/>
        </w:rP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3.2.1.2 Class-02 CameraConfigurationManager</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41" o:spid="_x0000_s1044" type="#_x0000_t75" style="height:171pt;width:342.75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rPr>
          <w:rFonts w:ascii="Times New Roman" w:hAnsi="Times New Roman"/>
          <w:sz w:val="24"/>
          <w:szCs w:val="24"/>
        </w:rPr>
      </w:pPr>
      <w:r>
        <w:rPr>
          <w:rFonts w:ascii="Times New Roman" w:hAnsi="Times New Roman"/>
          <w:sz w:val="24"/>
          <w:szCs w:val="24"/>
        </w:rPr>
        <w:t>This class manages the camera configuration for reading, parsing, and setting the camera parameters.</w:t>
      </w:r>
    </w:p>
    <w:p>
      <w:pPr>
        <w:rPr>
          <w:rFonts w:ascii="Times New Roman" w:hAnsi="Times New Roman"/>
          <w:b/>
          <w:bCs/>
          <w:sz w:val="28"/>
        </w:rPr>
      </w:pPr>
      <w:r>
        <w:rPr>
          <w:rFonts w:ascii="Times New Roman" w:hAnsi="Times New Roman"/>
          <w:b/>
          <w:bCs/>
          <w:sz w:val="28"/>
        </w:rPr>
        <w:t>Reference:</w:t>
      </w:r>
    </w:p>
    <w:p>
      <w:r>
        <w:rPr>
          <w:rFonts w:ascii="Times New Roman" w:hAnsi="Times New Roman"/>
          <w:color w:val="000000"/>
          <w:sz w:val="24"/>
          <w:szCs w:val="24"/>
        </w:rPr>
        <w:t>The code for this class is adapted from a ZXing project</w:t>
      </w:r>
      <w:r>
        <w:rPr>
          <w:rFonts w:hint="eastAsia" w:ascii="Times New Roman" w:hAnsi="Times New Roman"/>
          <w:color w:val="000000"/>
          <w:sz w:val="24"/>
          <w:szCs w:val="24"/>
        </w:rPr>
        <w:t>.[1]</w:t>
      </w:r>
    </w:p>
    <w:p>
      <w:pPr>
        <w:rPr>
          <w:rFonts w:ascii="Times New Roman" w:hAnsi="Times New Roman"/>
          <w:b/>
          <w:bCs/>
          <w:sz w:val="28"/>
        </w:rPr>
      </w:pPr>
      <w:r>
        <w:rPr>
          <w:rFonts w:ascii="Times New Roman" w:hAnsi="Times New Roman"/>
          <w:b/>
          <w:bCs/>
          <w:sz w:val="28"/>
        </w:rPr>
        <w:t>Attributes:</w:t>
      </w:r>
    </w:p>
    <w:tbl>
      <w:tblPr>
        <w:tblW w:w="9000" w:type="dxa"/>
        <w:tblInd w:w="-2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60"/>
        <w:gridCol w:w="1560"/>
        <w:gridCol w:w="3953"/>
        <w:gridCol w:w="982"/>
        <w:gridCol w:w="1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56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953"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982"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84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0"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560" w:type="dxa"/>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953" w:type="dxa"/>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CameraConfigurationManager works in LogCat when application is running</w:t>
            </w:r>
          </w:p>
        </w:tc>
        <w:tc>
          <w:tcPr>
            <w:tcW w:w="982"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45" w:type="dxa"/>
            <w:vAlign w:val="top"/>
          </w:tcPr>
          <w:p>
            <w:pPr>
              <w:spacing w:after="0" w:line="240" w:lineRule="auto"/>
              <w:rPr>
                <w:rFonts w:ascii="Times New Roman" w:hAnsi="Times New Roman"/>
                <w:sz w:val="24"/>
                <w:szCs w:val="24"/>
              </w:rPr>
            </w:pPr>
            <w:r>
              <w:rPr>
                <w:rFonts w:ascii="Times New Roman" w:hAnsi="Times New Roman"/>
                <w:sz w:val="24"/>
                <w:szCs w:val="24"/>
              </w:rPr>
              <w:t>“CameraConfiguration”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560" w:type="dxa"/>
            <w:vAlign w:val="top"/>
          </w:tcPr>
          <w:p>
            <w:pPr>
              <w:spacing w:after="0" w:line="240" w:lineRule="auto"/>
              <w:rPr>
                <w:rFonts w:ascii="Times New Roman" w:hAnsi="Times New Roman"/>
                <w:sz w:val="24"/>
                <w:szCs w:val="24"/>
              </w:rPr>
            </w:pPr>
            <w:r>
              <w:rPr>
                <w:rFonts w:ascii="Times New Roman" w:hAnsi="Times New Roman"/>
                <w:sz w:val="24"/>
                <w:szCs w:val="24"/>
              </w:rPr>
              <w:t>MIN_PREVIEW_PIXELS</w:t>
            </w:r>
          </w:p>
        </w:tc>
        <w:tc>
          <w:tcPr>
            <w:tcW w:w="3953" w:type="dxa"/>
            <w:vAlign w:val="top"/>
          </w:tcPr>
          <w:p>
            <w:pPr>
              <w:spacing w:after="0" w:line="240" w:lineRule="auto"/>
              <w:rPr>
                <w:rFonts w:ascii="Times New Roman" w:hAnsi="Times New Roman"/>
                <w:sz w:val="24"/>
                <w:szCs w:val="24"/>
              </w:rPr>
            </w:pPr>
            <w:r>
              <w:rPr>
                <w:rFonts w:ascii="Times New Roman" w:hAnsi="Times New Roman"/>
                <w:sz w:val="24"/>
                <w:szCs w:val="24"/>
              </w:rPr>
              <w:t>Pixels for normal screen</w:t>
            </w:r>
          </w:p>
        </w:tc>
        <w:tc>
          <w:tcPr>
            <w:tcW w:w="982"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845" w:type="dxa"/>
            <w:vAlign w:val="top"/>
          </w:tcPr>
          <w:p>
            <w:pPr>
              <w:spacing w:after="0" w:line="240" w:lineRule="auto"/>
              <w:rPr>
                <w:rFonts w:ascii="Times New Roman" w:hAnsi="Times New Roman"/>
                <w:sz w:val="24"/>
                <w:szCs w:val="24"/>
              </w:rPr>
            </w:pPr>
            <w:r>
              <w:rPr>
                <w:rFonts w:ascii="Times New Roman" w:hAnsi="Times New Roman"/>
                <w:sz w:val="24"/>
                <w:szCs w:val="24"/>
              </w:rPr>
              <w:t>470*320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0" w:type="dxa"/>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560" w:type="dxa"/>
            <w:vAlign w:val="top"/>
          </w:tcPr>
          <w:p>
            <w:pPr>
              <w:spacing w:after="0" w:line="240" w:lineRule="auto"/>
              <w:rPr>
                <w:rFonts w:ascii="Times New Roman" w:hAnsi="Times New Roman"/>
                <w:sz w:val="24"/>
                <w:szCs w:val="24"/>
              </w:rPr>
            </w:pPr>
            <w:r>
              <w:rPr>
                <w:rFonts w:ascii="Times New Roman" w:hAnsi="Times New Roman"/>
                <w:sz w:val="24"/>
                <w:szCs w:val="24"/>
              </w:rPr>
              <w:t>MAX_PREVIEW_PIXELS</w:t>
            </w:r>
          </w:p>
        </w:tc>
        <w:tc>
          <w:tcPr>
            <w:tcW w:w="3953" w:type="dxa"/>
            <w:vAlign w:val="top"/>
          </w:tcPr>
          <w:p>
            <w:pPr>
              <w:spacing w:after="0" w:line="240" w:lineRule="auto"/>
              <w:rPr>
                <w:rFonts w:ascii="Times New Roman" w:hAnsi="Times New Roman"/>
                <w:sz w:val="24"/>
                <w:szCs w:val="24"/>
              </w:rPr>
            </w:pPr>
            <w:r>
              <w:rPr>
                <w:rFonts w:ascii="Times New Roman" w:hAnsi="Times New Roman"/>
                <w:sz w:val="24"/>
                <w:szCs w:val="24"/>
              </w:rPr>
              <w:t>Pixels for more than large/HD screen</w:t>
            </w:r>
          </w:p>
        </w:tc>
        <w:tc>
          <w:tcPr>
            <w:tcW w:w="982"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845" w:type="dxa"/>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800*600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560" w:type="dxa"/>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3953" w:type="dxa"/>
            <w:vAlign w:val="top"/>
          </w:tcPr>
          <w:p>
            <w:pPr>
              <w:spacing w:after="0" w:line="240" w:lineRule="auto"/>
              <w:rPr>
                <w:rFonts w:ascii="Times New Roman" w:hAnsi="Times New Roman"/>
                <w:sz w:val="24"/>
                <w:szCs w:val="24"/>
              </w:rPr>
            </w:pPr>
            <w:r>
              <w:rPr>
                <w:rFonts w:ascii="Times New Roman" w:hAnsi="Times New Roman"/>
                <w:sz w:val="24"/>
                <w:szCs w:val="24"/>
              </w:rPr>
              <w:t>Context instance</w:t>
            </w:r>
          </w:p>
        </w:tc>
        <w:tc>
          <w:tcPr>
            <w:tcW w:w="982" w:type="dxa"/>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184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0" w:type="dxa"/>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560" w:type="dxa"/>
            <w:vAlign w:val="top"/>
          </w:tcPr>
          <w:p>
            <w:pPr>
              <w:spacing w:after="0" w:line="240" w:lineRule="auto"/>
              <w:rPr>
                <w:rFonts w:ascii="Times New Roman" w:hAnsi="Times New Roman"/>
                <w:sz w:val="24"/>
                <w:szCs w:val="24"/>
              </w:rPr>
            </w:pPr>
            <w:r>
              <w:rPr>
                <w:rFonts w:ascii="Times New Roman" w:hAnsi="Times New Roman"/>
                <w:sz w:val="24"/>
                <w:szCs w:val="24"/>
              </w:rPr>
              <w:t>screenResolution</w:t>
            </w:r>
          </w:p>
        </w:tc>
        <w:tc>
          <w:tcPr>
            <w:tcW w:w="3953" w:type="dxa"/>
            <w:vAlign w:val="top"/>
          </w:tcPr>
          <w:p>
            <w:pPr>
              <w:spacing w:after="0" w:line="240" w:lineRule="auto"/>
              <w:rPr>
                <w:rFonts w:ascii="Times New Roman" w:hAnsi="Times New Roman"/>
                <w:sz w:val="24"/>
                <w:szCs w:val="24"/>
              </w:rPr>
            </w:pPr>
            <w:r>
              <w:rPr>
                <w:rFonts w:ascii="Times New Roman" w:hAnsi="Times New Roman"/>
                <w:sz w:val="24"/>
                <w:szCs w:val="24"/>
              </w:rPr>
              <w:t>Resolution of the screen</w:t>
            </w:r>
          </w:p>
        </w:tc>
        <w:tc>
          <w:tcPr>
            <w:tcW w:w="982" w:type="dxa"/>
            <w:vAlign w:val="top"/>
          </w:tcPr>
          <w:p>
            <w:pPr>
              <w:spacing w:after="0" w:line="240" w:lineRule="auto"/>
              <w:rPr>
                <w:rFonts w:ascii="Times New Roman" w:hAnsi="Times New Roman"/>
                <w:sz w:val="24"/>
                <w:szCs w:val="24"/>
              </w:rPr>
            </w:pPr>
            <w:r>
              <w:rPr>
                <w:rFonts w:ascii="Times New Roman" w:hAnsi="Times New Roman"/>
                <w:sz w:val="24"/>
                <w:szCs w:val="24"/>
              </w:rPr>
              <w:t>Point</w:t>
            </w:r>
          </w:p>
        </w:tc>
        <w:tc>
          <w:tcPr>
            <w:tcW w:w="184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560" w:type="dxa"/>
            <w:vAlign w:val="top"/>
          </w:tcPr>
          <w:p>
            <w:pPr>
              <w:spacing w:after="0" w:line="240" w:lineRule="auto"/>
              <w:rPr>
                <w:rFonts w:ascii="Times New Roman" w:hAnsi="Times New Roman"/>
                <w:sz w:val="24"/>
                <w:szCs w:val="24"/>
              </w:rPr>
            </w:pPr>
            <w:r>
              <w:rPr>
                <w:rFonts w:ascii="Times New Roman" w:hAnsi="Times New Roman"/>
                <w:sz w:val="24"/>
                <w:szCs w:val="24"/>
              </w:rPr>
              <w:t>cameraResolution</w:t>
            </w:r>
          </w:p>
        </w:tc>
        <w:tc>
          <w:tcPr>
            <w:tcW w:w="3953" w:type="dxa"/>
            <w:vAlign w:val="top"/>
          </w:tcPr>
          <w:p>
            <w:pPr>
              <w:spacing w:after="0" w:line="240" w:lineRule="auto"/>
              <w:rPr>
                <w:rFonts w:ascii="Times New Roman" w:hAnsi="Times New Roman"/>
                <w:sz w:val="24"/>
                <w:szCs w:val="24"/>
              </w:rPr>
            </w:pPr>
            <w:r>
              <w:rPr>
                <w:rFonts w:ascii="Times New Roman" w:hAnsi="Times New Roman"/>
                <w:sz w:val="24"/>
                <w:szCs w:val="24"/>
              </w:rPr>
              <w:t>Resolution of the camera</w:t>
            </w:r>
          </w:p>
        </w:tc>
        <w:tc>
          <w:tcPr>
            <w:tcW w:w="982" w:type="dxa"/>
            <w:vAlign w:val="top"/>
          </w:tcPr>
          <w:p>
            <w:pPr>
              <w:spacing w:after="0" w:line="240" w:lineRule="auto"/>
              <w:rPr>
                <w:rFonts w:ascii="Times New Roman" w:hAnsi="Times New Roman"/>
                <w:sz w:val="24"/>
                <w:szCs w:val="24"/>
              </w:rPr>
            </w:pPr>
            <w:r>
              <w:rPr>
                <w:rFonts w:ascii="Times New Roman" w:hAnsi="Times New Roman"/>
                <w:sz w:val="24"/>
                <w:szCs w:val="24"/>
              </w:rPr>
              <w:t>Point</w:t>
            </w:r>
          </w:p>
        </w:tc>
        <w:tc>
          <w:tcPr>
            <w:tcW w:w="184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3225"/>
        <w:gridCol w:w="2685"/>
        <w:gridCol w:w="1485"/>
        <w:gridCol w:w="1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322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48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6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3225" w:type="dxa"/>
            <w:vAlign w:val="top"/>
          </w:tcPr>
          <w:p>
            <w:pPr>
              <w:spacing w:after="0" w:line="240" w:lineRule="auto"/>
              <w:rPr>
                <w:rFonts w:ascii="Times New Roman" w:hAnsi="Times New Roman"/>
                <w:sz w:val="24"/>
                <w:szCs w:val="24"/>
              </w:rPr>
            </w:pPr>
            <w:r>
              <w:rPr>
                <w:rFonts w:ascii="Times New Roman" w:hAnsi="Times New Roman"/>
                <w:sz w:val="24"/>
                <w:szCs w:val="24"/>
              </w:rPr>
              <w:t>CameraConfigurationManager</w:t>
            </w:r>
          </w:p>
        </w:tc>
        <w:tc>
          <w:tcPr>
            <w:tcW w:w="2685" w:type="dxa"/>
            <w:vAlign w:val="top"/>
          </w:tcPr>
          <w:p>
            <w:pPr>
              <w:spacing w:after="0" w:line="240" w:lineRule="auto"/>
              <w:rPr>
                <w:rFonts w:ascii="Times New Roman" w:hAnsi="Times New Roman"/>
                <w:sz w:val="24"/>
                <w:szCs w:val="24"/>
              </w:rPr>
            </w:pPr>
            <w:r>
              <w:rPr>
                <w:rFonts w:ascii="Times New Roman" w:hAnsi="Times New Roman"/>
                <w:sz w:val="24"/>
                <w:szCs w:val="24"/>
              </w:rPr>
              <w:t>Constructor to set context</w:t>
            </w:r>
          </w:p>
        </w:tc>
        <w:tc>
          <w:tcPr>
            <w:tcW w:w="1485" w:type="dxa"/>
            <w:vAlign w:val="top"/>
          </w:tcPr>
          <w:p>
            <w:pPr>
              <w:spacing w:after="0" w:line="240" w:lineRule="auto"/>
              <w:rPr>
                <w:rFonts w:ascii="Times New Roman" w:hAnsi="Times New Roman"/>
                <w:sz w:val="24"/>
                <w:szCs w:val="24"/>
              </w:rPr>
            </w:pPr>
            <w:r>
              <w:rPr>
                <w:rFonts w:ascii="Times New Roman" w:hAnsi="Times New Roman"/>
                <w:sz w:val="24"/>
                <w:szCs w:val="24"/>
              </w:rPr>
              <w:t>context : Context</w:t>
            </w:r>
          </w:p>
        </w:tc>
        <w:tc>
          <w:tcPr>
            <w:tcW w:w="106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3225" w:type="dxa"/>
            <w:vAlign w:val="top"/>
          </w:tcPr>
          <w:p>
            <w:pPr>
              <w:spacing w:after="0" w:line="240" w:lineRule="auto"/>
              <w:rPr>
                <w:rFonts w:ascii="Times New Roman" w:hAnsi="Times New Roman"/>
                <w:sz w:val="24"/>
                <w:szCs w:val="24"/>
              </w:rPr>
            </w:pPr>
            <w:r>
              <w:rPr>
                <w:rFonts w:ascii="Times New Roman" w:hAnsi="Times New Roman"/>
                <w:sz w:val="24"/>
                <w:szCs w:val="24"/>
              </w:rPr>
              <w:t>initFromCameraParameters</w:t>
            </w:r>
          </w:p>
        </w:tc>
        <w:tc>
          <w:tcPr>
            <w:tcW w:w="2685" w:type="dxa"/>
            <w:vAlign w:val="top"/>
          </w:tcPr>
          <w:p>
            <w:pPr>
              <w:spacing w:after="0" w:line="240" w:lineRule="auto"/>
              <w:rPr>
                <w:rFonts w:ascii="Times New Roman" w:hAnsi="Times New Roman"/>
                <w:sz w:val="24"/>
                <w:szCs w:val="24"/>
              </w:rPr>
            </w:pPr>
            <w:r>
              <w:t xml:space="preserve"> Initialize the parameters of the application with the values received from the camera</w:t>
            </w:r>
          </w:p>
        </w:tc>
        <w:tc>
          <w:tcPr>
            <w:tcW w:w="1485" w:type="dxa"/>
            <w:vAlign w:val="top"/>
          </w:tcPr>
          <w:p>
            <w:pPr>
              <w:spacing w:after="0" w:line="240" w:lineRule="auto"/>
              <w:rPr>
                <w:rFonts w:ascii="Times New Roman" w:hAnsi="Times New Roman"/>
                <w:sz w:val="24"/>
                <w:szCs w:val="24"/>
              </w:rPr>
            </w:pPr>
            <w:r>
              <w:rPr>
                <w:rFonts w:ascii="Times New Roman" w:hAnsi="Times New Roman"/>
                <w:sz w:val="24"/>
                <w:szCs w:val="24"/>
              </w:rPr>
              <w:t>camera : Camera</w:t>
            </w:r>
          </w:p>
        </w:tc>
        <w:tc>
          <w:tcPr>
            <w:tcW w:w="106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3225" w:type="dxa"/>
            <w:vAlign w:val="top"/>
          </w:tcPr>
          <w:p>
            <w:pPr>
              <w:spacing w:after="0" w:line="240" w:lineRule="auto"/>
              <w:rPr>
                <w:rFonts w:ascii="Times New Roman" w:hAnsi="Times New Roman"/>
                <w:sz w:val="24"/>
                <w:szCs w:val="24"/>
              </w:rPr>
            </w:pPr>
            <w:r>
              <w:rPr>
                <w:rFonts w:ascii="Times New Roman" w:hAnsi="Times New Roman"/>
                <w:sz w:val="24"/>
                <w:szCs w:val="24"/>
              </w:rPr>
              <w:t>setDesiredCameraParameters</w:t>
            </w:r>
          </w:p>
        </w:tc>
        <w:tc>
          <w:tcPr>
            <w:tcW w:w="2685" w:type="dxa"/>
            <w:vAlign w:val="top"/>
          </w:tcPr>
          <w:p>
            <w:pPr>
              <w:spacing w:after="0" w:line="240" w:lineRule="auto"/>
              <w:rPr>
                <w:rFonts w:ascii="Times New Roman" w:hAnsi="Times New Roman"/>
                <w:sz w:val="24"/>
                <w:szCs w:val="24"/>
              </w:rPr>
            </w:pPr>
            <w:r>
              <w:rPr>
                <w:rFonts w:ascii="Times New Roman" w:hAnsi="Times New Roman"/>
                <w:sz w:val="24"/>
                <w:szCs w:val="24"/>
              </w:rPr>
              <w:t>Set desired parameters for camera</w:t>
            </w:r>
          </w:p>
        </w:tc>
        <w:tc>
          <w:tcPr>
            <w:tcW w:w="1485" w:type="dxa"/>
            <w:vAlign w:val="top"/>
          </w:tcPr>
          <w:p>
            <w:pPr>
              <w:spacing w:after="0" w:line="240" w:lineRule="auto"/>
              <w:rPr>
                <w:rFonts w:ascii="Times New Roman" w:hAnsi="Times New Roman"/>
                <w:sz w:val="24"/>
                <w:szCs w:val="24"/>
              </w:rPr>
            </w:pPr>
            <w:r>
              <w:rPr>
                <w:rFonts w:ascii="Times New Roman" w:hAnsi="Times New Roman"/>
                <w:sz w:val="24"/>
                <w:szCs w:val="24"/>
              </w:rPr>
              <w:t>camera: Camera</w:t>
            </w:r>
          </w:p>
        </w:tc>
        <w:tc>
          <w:tcPr>
            <w:tcW w:w="106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3225" w:type="dxa"/>
            <w:vAlign w:val="top"/>
          </w:tcPr>
          <w:p>
            <w:pPr>
              <w:spacing w:after="0" w:line="240" w:lineRule="auto"/>
              <w:rPr>
                <w:rFonts w:ascii="Times New Roman" w:hAnsi="Times New Roman"/>
                <w:sz w:val="24"/>
                <w:szCs w:val="24"/>
              </w:rPr>
            </w:pPr>
            <w:r>
              <w:rPr>
                <w:rFonts w:ascii="Times New Roman" w:hAnsi="Times New Roman"/>
                <w:sz w:val="24"/>
                <w:szCs w:val="24"/>
              </w:rPr>
              <w:t>getCameraResolution</w:t>
            </w:r>
          </w:p>
        </w:tc>
        <w:tc>
          <w:tcPr>
            <w:tcW w:w="2685" w:type="dxa"/>
            <w:vAlign w:val="top"/>
          </w:tcPr>
          <w:p>
            <w:pPr>
              <w:spacing w:after="0" w:line="240" w:lineRule="auto"/>
              <w:rPr>
                <w:rFonts w:ascii="Times New Roman" w:hAnsi="Times New Roman"/>
                <w:sz w:val="24"/>
                <w:szCs w:val="24"/>
              </w:rPr>
            </w:pPr>
            <w:r>
              <w:rPr>
                <w:rFonts w:ascii="Times New Roman" w:hAnsi="Times New Roman"/>
                <w:sz w:val="24"/>
                <w:szCs w:val="24"/>
              </w:rPr>
              <w:t>Get the resolution of the camera</w:t>
            </w:r>
          </w:p>
        </w:tc>
        <w:tc>
          <w:tcPr>
            <w:tcW w:w="148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65" w:type="dxa"/>
            <w:vAlign w:val="top"/>
          </w:tcPr>
          <w:p>
            <w:pPr>
              <w:spacing w:after="0" w:line="240" w:lineRule="auto"/>
              <w:rPr>
                <w:rFonts w:ascii="Times New Roman" w:hAnsi="Times New Roman"/>
                <w:sz w:val="24"/>
                <w:szCs w:val="24"/>
              </w:rPr>
            </w:pPr>
            <w:r>
              <w:rPr>
                <w:rFonts w:ascii="Times New Roman" w:hAnsi="Times New Roman"/>
                <w:sz w:val="24"/>
                <w:szCs w:val="24"/>
              </w:rPr>
              <w:t>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3225" w:type="dxa"/>
            <w:vAlign w:val="top"/>
          </w:tcPr>
          <w:p>
            <w:pPr>
              <w:spacing w:after="0" w:line="240" w:lineRule="auto"/>
              <w:rPr>
                <w:rFonts w:ascii="Times New Roman" w:hAnsi="Times New Roman"/>
                <w:sz w:val="24"/>
                <w:szCs w:val="24"/>
              </w:rPr>
            </w:pPr>
            <w:r>
              <w:rPr>
                <w:rFonts w:ascii="Times New Roman" w:hAnsi="Times New Roman"/>
                <w:sz w:val="24"/>
                <w:szCs w:val="24"/>
              </w:rPr>
              <w:t>getScreenResolution</w:t>
            </w:r>
          </w:p>
        </w:tc>
        <w:tc>
          <w:tcPr>
            <w:tcW w:w="2685" w:type="dxa"/>
            <w:vAlign w:val="top"/>
          </w:tcPr>
          <w:p>
            <w:pPr>
              <w:spacing w:after="0" w:line="240" w:lineRule="auto"/>
              <w:rPr>
                <w:rFonts w:ascii="Times New Roman" w:hAnsi="Times New Roman"/>
                <w:sz w:val="24"/>
                <w:szCs w:val="24"/>
              </w:rPr>
            </w:pPr>
            <w:r>
              <w:rPr>
                <w:rFonts w:ascii="Times New Roman" w:hAnsi="Times New Roman"/>
                <w:sz w:val="24"/>
                <w:szCs w:val="24"/>
              </w:rPr>
              <w:t>Get the resolution of the screen</w:t>
            </w:r>
          </w:p>
        </w:tc>
        <w:tc>
          <w:tcPr>
            <w:tcW w:w="148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65" w:type="dxa"/>
            <w:vAlign w:val="top"/>
          </w:tcPr>
          <w:p>
            <w:pPr>
              <w:spacing w:after="0" w:line="240" w:lineRule="auto"/>
              <w:rPr>
                <w:rFonts w:ascii="Times New Roman" w:hAnsi="Times New Roman"/>
                <w:sz w:val="24"/>
                <w:szCs w:val="24"/>
              </w:rPr>
            </w:pPr>
            <w:r>
              <w:rPr>
                <w:rFonts w:ascii="Times New Roman" w:hAnsi="Times New Roman"/>
                <w:sz w:val="24"/>
                <w:szCs w:val="24"/>
              </w:rPr>
              <w:t>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3225" w:type="dxa"/>
            <w:vAlign w:val="top"/>
          </w:tcPr>
          <w:p>
            <w:pPr>
              <w:spacing w:after="0" w:line="240" w:lineRule="auto"/>
              <w:rPr>
                <w:rFonts w:ascii="Times New Roman" w:hAnsi="Times New Roman"/>
                <w:sz w:val="24"/>
                <w:szCs w:val="24"/>
              </w:rPr>
            </w:pPr>
            <w:r>
              <w:rPr>
                <w:rFonts w:ascii="Times New Roman" w:hAnsi="Times New Roman"/>
                <w:sz w:val="24"/>
                <w:szCs w:val="24"/>
              </w:rPr>
              <w:t>findBestPreviewSizeValue</w:t>
            </w:r>
          </w:p>
        </w:tc>
        <w:tc>
          <w:tcPr>
            <w:tcW w:w="2685" w:type="dxa"/>
            <w:vAlign w:val="top"/>
          </w:tcPr>
          <w:p>
            <w:pPr>
              <w:spacing w:after="0" w:line="240" w:lineRule="auto"/>
              <w:rPr>
                <w:rFonts w:ascii="Times New Roman" w:hAnsi="Times New Roman"/>
                <w:sz w:val="24"/>
                <w:szCs w:val="24"/>
              </w:rPr>
            </w:pPr>
            <w:r>
              <w:rPr>
                <w:rFonts w:ascii="Times New Roman" w:hAnsi="Times New Roman"/>
                <w:sz w:val="24"/>
                <w:szCs w:val="24"/>
              </w:rPr>
              <w:t xml:space="preserve">Get the supported preview sizes for the camera screen and calculate the difference between the preview </w:t>
            </w:r>
            <w:r>
              <w:rPr>
                <w:rFonts w:ascii="Times New Roman" w:hAnsi="Times New Roman"/>
                <w:color w:val="000000"/>
                <w:sz w:val="24"/>
                <w:szCs w:val="24"/>
              </w:rPr>
              <w:t>aspect ratio and the screen aspect ratio. The smallest difference is the best preview size. Return the best size value.</w:t>
            </w:r>
          </w:p>
        </w:tc>
        <w:tc>
          <w:tcPr>
            <w:tcW w:w="1485" w:type="dxa"/>
            <w:vAlign w:val="top"/>
          </w:tcPr>
          <w:p>
            <w:pPr>
              <w:spacing w:after="0" w:line="240" w:lineRule="auto"/>
              <w:rPr>
                <w:rFonts w:ascii="Times New Roman" w:hAnsi="Times New Roman"/>
                <w:sz w:val="24"/>
                <w:szCs w:val="24"/>
              </w:rPr>
            </w:pPr>
            <w:r>
              <w:rPr>
                <w:rFonts w:ascii="Times New Roman" w:hAnsi="Times New Roman"/>
                <w:sz w:val="24"/>
                <w:szCs w:val="24"/>
              </w:rPr>
              <w:t>parameters : Camera.Parameters, screenResolution : android.graphics.Point</w:t>
            </w:r>
          </w:p>
        </w:tc>
        <w:tc>
          <w:tcPr>
            <w:tcW w:w="1065" w:type="dxa"/>
            <w:vAlign w:val="top"/>
          </w:tcPr>
          <w:p>
            <w:pPr>
              <w:spacing w:after="0" w:line="240" w:lineRule="auto"/>
              <w:rPr>
                <w:rFonts w:ascii="Times New Roman" w:hAnsi="Times New Roman"/>
                <w:sz w:val="24"/>
                <w:szCs w:val="24"/>
              </w:rPr>
            </w:pPr>
            <w:r>
              <w:rPr>
                <w:rFonts w:ascii="Times New Roman" w:hAnsi="Times New Roman"/>
                <w:sz w:val="24"/>
                <w:szCs w:val="24"/>
              </w:rPr>
              <w:t xml:space="preserve">Point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3225" w:type="dxa"/>
            <w:vAlign w:val="top"/>
          </w:tcPr>
          <w:p>
            <w:pPr>
              <w:spacing w:after="0" w:line="240" w:lineRule="auto"/>
              <w:rPr>
                <w:rFonts w:ascii="Times New Roman" w:hAnsi="Times New Roman"/>
                <w:sz w:val="24"/>
                <w:szCs w:val="24"/>
              </w:rPr>
            </w:pPr>
            <w:r>
              <w:rPr>
                <w:rFonts w:ascii="Times New Roman" w:hAnsi="Times New Roman"/>
                <w:sz w:val="24"/>
                <w:szCs w:val="24"/>
              </w:rPr>
              <w:t>findSettableValue</w:t>
            </w:r>
          </w:p>
        </w:tc>
        <w:tc>
          <w:tcPr>
            <w:tcW w:w="2685" w:type="dxa"/>
            <w:vAlign w:val="top"/>
          </w:tcPr>
          <w:p>
            <w:pPr>
              <w:spacing w:after="0" w:line="240" w:lineRule="auto"/>
              <w:rPr>
                <w:rFonts w:ascii="Times New Roman" w:hAnsi="Times New Roman"/>
                <w:sz w:val="24"/>
                <w:szCs w:val="24"/>
              </w:rPr>
            </w:pPr>
            <w:r>
              <w:rPr>
                <w:rFonts w:ascii="Times New Roman" w:hAnsi="Times New Roman"/>
                <w:sz w:val="24"/>
                <w:szCs w:val="24"/>
              </w:rPr>
              <w:t>Find the desired values from the collection of supported values and return it.</w:t>
            </w:r>
          </w:p>
        </w:tc>
        <w:tc>
          <w:tcPr>
            <w:tcW w:w="1485" w:type="dxa"/>
            <w:vAlign w:val="top"/>
          </w:tcPr>
          <w:p>
            <w:pPr>
              <w:spacing w:after="0" w:line="240" w:lineRule="auto"/>
              <w:rPr>
                <w:rFonts w:ascii="Times New Roman" w:hAnsi="Times New Roman"/>
                <w:sz w:val="24"/>
                <w:szCs w:val="24"/>
              </w:rPr>
            </w:pPr>
            <w:r>
              <w:rPr>
                <w:rFonts w:ascii="Times New Roman" w:hAnsi="Times New Roman"/>
                <w:sz w:val="24"/>
                <w:szCs w:val="24"/>
              </w:rPr>
              <w:t>supportedValues : Collection&lt;String&gt;, desiredValues : String ...</w:t>
            </w:r>
          </w:p>
        </w:tc>
        <w:tc>
          <w:tcPr>
            <w:tcW w:w="1065"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r>
    </w:tbl>
    <w:p>
      <w:pPr>
        <w:rPr>
          <w:rFonts w:ascii="Times New Roman" w:hAnsi="Times New Roman"/>
          <w:b/>
          <w:bCs/>
          <w:sz w:val="28"/>
        </w:rP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3.2.1.3 Class-03 CameraManager</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42" o:spid="_x0000_s1045" type="#_x0000_t75" style="height:335.25pt;width:342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rPr>
          <w:rFonts w:ascii="Times New Roman" w:hAnsi="Times New Roman"/>
          <w:sz w:val="24"/>
          <w:szCs w:val="24"/>
        </w:rPr>
      </w:pPr>
      <w:r>
        <w:rPr>
          <w:rFonts w:ascii="Times New Roman" w:hAnsi="Times New Roman"/>
          <w:sz w:val="24"/>
          <w:szCs w:val="24"/>
        </w:rPr>
        <w:t>This class wraps Camera services and encapsulates the steps needed to capture the preview-sized images, which are used for both previewing and decoding images.</w:t>
      </w:r>
    </w:p>
    <w:p>
      <w:pPr>
        <w:rPr>
          <w:rFonts w:ascii="Times New Roman" w:hAnsi="Times New Roman"/>
          <w:b/>
          <w:bCs/>
          <w:sz w:val="28"/>
        </w:rPr>
      </w:pPr>
      <w:r>
        <w:rPr>
          <w:rFonts w:ascii="Times New Roman" w:hAnsi="Times New Roman"/>
          <w:b/>
          <w:bCs/>
          <w:sz w:val="28"/>
        </w:rPr>
        <w:t>Reference:</w:t>
      </w:r>
    </w:p>
    <w:p>
      <w:r>
        <w:rPr>
          <w:rFonts w:ascii="Times New Roman" w:hAnsi="Times New Roman"/>
          <w:sz w:val="24"/>
          <w:szCs w:val="24"/>
        </w:rPr>
        <w:t>The code for this class is adapted from a ZXing project</w:t>
      </w:r>
      <w:r>
        <w:rPr>
          <w:rFonts w:hint="eastAsia" w:ascii="Times New Roman" w:hAnsi="Times New Roman"/>
          <w:sz w:val="24"/>
          <w:szCs w:val="24"/>
        </w:rPr>
        <w:t>.[1]</w:t>
      </w: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90"/>
        <w:gridCol w:w="1155"/>
        <w:gridCol w:w="4605"/>
        <w:gridCol w:w="1140"/>
        <w:gridCol w:w="1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15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460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14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45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CameraManager works in LogCat when the application is running</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455" w:type="dxa"/>
            <w:vAlign w:val="top"/>
          </w:tcPr>
          <w:p>
            <w:pPr>
              <w:spacing w:after="0" w:line="240" w:lineRule="auto"/>
              <w:rPr>
                <w:rFonts w:ascii="Times New Roman" w:hAnsi="Times New Roman"/>
                <w:sz w:val="24"/>
                <w:szCs w:val="24"/>
              </w:rPr>
            </w:pPr>
            <w:r>
              <w:rPr>
                <w:rFonts w:ascii="Times New Roman" w:hAnsi="Times New Roman"/>
                <w:sz w:val="24"/>
                <w:szCs w:val="24"/>
              </w:rPr>
              <w:t>CameraManager.class.getSimpleName();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MIN_FRAME_WIDTH</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The minimum width of the preview frame</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455" w:type="dxa"/>
            <w:vAlign w:val="top"/>
          </w:tcPr>
          <w:p>
            <w:pPr>
              <w:spacing w:after="0" w:line="240" w:lineRule="auto"/>
              <w:rPr>
                <w:rFonts w:ascii="Times New Roman" w:hAnsi="Times New Roman"/>
                <w:sz w:val="24"/>
                <w:szCs w:val="24"/>
              </w:rPr>
            </w:pPr>
            <w:r>
              <w:rPr>
                <w:rFonts w:ascii="Times New Roman" w:hAnsi="Times New Roman"/>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MIN_FRAME_HEIGHT</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The minimum height of the preview frame</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455" w:type="dxa"/>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MAX_FRAME_WIDTH</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The maximum width of the preview frame</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455" w:type="dxa"/>
            <w:vAlign w:val="top"/>
          </w:tcPr>
          <w:p>
            <w:pPr>
              <w:spacing w:after="0" w:line="240" w:lineRule="auto"/>
              <w:rPr>
                <w:rFonts w:ascii="Times New Roman" w:hAnsi="Times New Roman"/>
                <w:sz w:val="24"/>
                <w:szCs w:val="24"/>
              </w:rPr>
            </w:pPr>
            <w:r>
              <w:rPr>
                <w:rFonts w:ascii="Times New Roman" w:hAnsi="Times New Roman"/>
                <w:sz w:val="24"/>
                <w:szCs w:val="24"/>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MAX_FRAME_HEIGHT</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The maximum height of the preview frame</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455" w:type="dxa"/>
            <w:vAlign w:val="top"/>
          </w:tcPr>
          <w:p>
            <w:pPr>
              <w:spacing w:after="0" w:line="240" w:lineRule="auto"/>
              <w:rPr>
                <w:rFonts w:ascii="Times New Roman" w:hAnsi="Times New Roman"/>
                <w:sz w:val="24"/>
                <w:szCs w:val="24"/>
              </w:rPr>
            </w:pPr>
            <w:r>
              <w:rPr>
                <w:rFonts w:ascii="Times New Roman" w:hAnsi="Times New Roman"/>
                <w:sz w:val="24"/>
                <w:szCs w:val="24"/>
              </w:rPr>
              <w:t>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Context instance</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14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configManager</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A CameraConfigurationManager object to manage the camera configuration</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CameraConfigurationManager</w:t>
            </w:r>
          </w:p>
        </w:tc>
        <w:tc>
          <w:tcPr>
            <w:tcW w:w="14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camera</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Android hardware camera</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Camera</w:t>
            </w:r>
          </w:p>
        </w:tc>
        <w:tc>
          <w:tcPr>
            <w:tcW w:w="14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autoFocusManager</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A AutoFocusManager object to manage the auto focus activity</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AutoFocusManager</w:t>
            </w:r>
          </w:p>
        </w:tc>
        <w:tc>
          <w:tcPr>
            <w:tcW w:w="14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framingRect</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Rectangle framing drawn for scanning words</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Rect</w:t>
            </w:r>
          </w:p>
        </w:tc>
        <w:tc>
          <w:tcPr>
            <w:tcW w:w="14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framingRectInPreview</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Rectangle framing in the preview</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Rect</w:t>
            </w:r>
          </w:p>
        </w:tc>
        <w:tc>
          <w:tcPr>
            <w:tcW w:w="1455" w:type="dxa"/>
            <w:vAlign w:val="top"/>
          </w:tcPr>
          <w:p>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initialized</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Whether the camera is initialized or not</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4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previewing</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Whether image preview is set or not</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4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reverseImage</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 xml:space="preserve">Whether reverse image is set or not </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4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requestedFramingRectWidth</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The width of requested rectangle framing for changing the framing</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4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requestedFramingRectHeight</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The height of requested rectangle framing for changing the framing</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4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0" w:type="dxa"/>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1155" w:type="dxa"/>
            <w:vAlign w:val="top"/>
          </w:tcPr>
          <w:p>
            <w:pPr>
              <w:spacing w:after="0" w:line="240" w:lineRule="auto"/>
              <w:rPr>
                <w:rFonts w:ascii="Times New Roman" w:hAnsi="Times New Roman"/>
                <w:sz w:val="24"/>
                <w:szCs w:val="24"/>
              </w:rPr>
            </w:pPr>
            <w:r>
              <w:rPr>
                <w:rFonts w:ascii="Times New Roman" w:hAnsi="Times New Roman"/>
                <w:sz w:val="24"/>
                <w:szCs w:val="24"/>
              </w:rPr>
              <w:t>previewCallback</w:t>
            </w:r>
          </w:p>
        </w:tc>
        <w:tc>
          <w:tcPr>
            <w:tcW w:w="4605" w:type="dxa"/>
            <w:vAlign w:val="top"/>
          </w:tcPr>
          <w:p>
            <w:pPr>
              <w:spacing w:after="0" w:line="240" w:lineRule="auto"/>
              <w:rPr>
                <w:rFonts w:ascii="Times New Roman" w:hAnsi="Times New Roman"/>
                <w:sz w:val="24"/>
                <w:szCs w:val="24"/>
              </w:rPr>
            </w:pPr>
            <w:r>
              <w:rPr>
                <w:rFonts w:ascii="Times New Roman" w:hAnsi="Times New Roman"/>
                <w:sz w:val="24"/>
                <w:szCs w:val="24"/>
              </w:rPr>
              <w:t>A PreviewCallback object to handle the preview callback activity</w:t>
            </w:r>
          </w:p>
        </w:tc>
        <w:tc>
          <w:tcPr>
            <w:tcW w:w="1140" w:type="dxa"/>
            <w:vAlign w:val="top"/>
          </w:tcPr>
          <w:p>
            <w:pPr>
              <w:spacing w:after="0" w:line="240" w:lineRule="auto"/>
              <w:rPr>
                <w:rFonts w:ascii="Times New Roman" w:hAnsi="Times New Roman"/>
                <w:sz w:val="24"/>
                <w:szCs w:val="24"/>
              </w:rPr>
            </w:pPr>
            <w:r>
              <w:rPr>
                <w:rFonts w:ascii="Times New Roman" w:hAnsi="Times New Roman"/>
                <w:sz w:val="24"/>
                <w:szCs w:val="24"/>
              </w:rPr>
              <w:t>PreviewCallback</w:t>
            </w:r>
          </w:p>
        </w:tc>
        <w:tc>
          <w:tcPr>
            <w:tcW w:w="14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5"/>
        <w:gridCol w:w="2070"/>
        <w:gridCol w:w="2670"/>
        <w:gridCol w:w="2670"/>
        <w:gridCol w:w="1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7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7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67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2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70" w:type="dxa"/>
            <w:vAlign w:val="top"/>
          </w:tcPr>
          <w:p>
            <w:pPr>
              <w:spacing w:after="0" w:line="240" w:lineRule="auto"/>
              <w:rPr>
                <w:rFonts w:ascii="Times New Roman" w:hAnsi="Times New Roman"/>
                <w:sz w:val="24"/>
                <w:szCs w:val="24"/>
              </w:rPr>
            </w:pPr>
            <w:r>
              <w:rPr>
                <w:rFonts w:ascii="Times New Roman" w:hAnsi="Times New Roman"/>
                <w:sz w:val="24"/>
                <w:szCs w:val="24"/>
              </w:rPr>
              <w:t>CameraManager</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Constructor to set context, configManager and previewCallback</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context : Context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070" w:type="dxa"/>
            <w:vAlign w:val="top"/>
          </w:tcPr>
          <w:p>
            <w:pPr>
              <w:spacing w:after="0" w:line="240" w:lineRule="auto"/>
              <w:rPr>
                <w:rFonts w:ascii="Times New Roman" w:hAnsi="Times New Roman"/>
                <w:sz w:val="24"/>
                <w:szCs w:val="24"/>
              </w:rPr>
            </w:pPr>
            <w:r>
              <w:rPr>
                <w:rFonts w:ascii="Times New Roman" w:hAnsi="Times New Roman"/>
                <w:sz w:val="24"/>
                <w:szCs w:val="24"/>
              </w:rPr>
              <w:t>openDriver</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Open the camera driver, initialize the hardware parameters, and set the holder to be the surface displaying the preview frame</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holder : android.view.SurfaceHolder</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070" w:type="dxa"/>
            <w:vAlign w:val="top"/>
          </w:tcPr>
          <w:p>
            <w:pPr>
              <w:spacing w:after="0" w:line="240" w:lineRule="auto"/>
              <w:rPr>
                <w:rFonts w:ascii="Times New Roman" w:hAnsi="Times New Roman"/>
                <w:sz w:val="24"/>
                <w:szCs w:val="24"/>
              </w:rPr>
            </w:pPr>
            <w:r>
              <w:rPr>
                <w:rFonts w:ascii="Times New Roman" w:hAnsi="Times New Roman"/>
                <w:sz w:val="24"/>
                <w:szCs w:val="24"/>
              </w:rPr>
              <w:t>closeDriver</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Close the camera driver when it is still in use, clear the framingRect and framingRectInpreview data</w:t>
            </w:r>
          </w:p>
        </w:tc>
        <w:tc>
          <w:tcPr>
            <w:tcW w:w="267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070" w:type="dxa"/>
            <w:vAlign w:val="top"/>
          </w:tcPr>
          <w:p>
            <w:pPr>
              <w:spacing w:after="0" w:line="240" w:lineRule="auto"/>
              <w:rPr>
                <w:rFonts w:ascii="Times New Roman" w:hAnsi="Times New Roman"/>
                <w:sz w:val="24"/>
                <w:szCs w:val="24"/>
              </w:rPr>
            </w:pPr>
            <w:r>
              <w:rPr>
                <w:rFonts w:ascii="Times New Roman" w:hAnsi="Times New Roman"/>
                <w:sz w:val="24"/>
                <w:szCs w:val="24"/>
              </w:rPr>
              <w:t>startPreview</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Ask hardware camera to draw the preview frames on the screen when camera works without previewing</w:t>
            </w:r>
          </w:p>
        </w:tc>
        <w:tc>
          <w:tcPr>
            <w:tcW w:w="267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070" w:type="dxa"/>
            <w:vAlign w:val="top"/>
          </w:tcPr>
          <w:p>
            <w:pPr>
              <w:spacing w:after="0" w:line="240" w:lineRule="auto"/>
              <w:rPr>
                <w:rFonts w:ascii="Times New Roman" w:hAnsi="Times New Roman"/>
                <w:sz w:val="24"/>
                <w:szCs w:val="24"/>
              </w:rPr>
            </w:pPr>
            <w:r>
              <w:rPr>
                <w:rFonts w:ascii="Times New Roman" w:hAnsi="Times New Roman"/>
                <w:sz w:val="24"/>
                <w:szCs w:val="24"/>
              </w:rPr>
              <w:t>stopPreview</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 xml:space="preserve">Ask hardware camera to stop drawing the preview frames on screen </w:t>
            </w:r>
          </w:p>
        </w:tc>
        <w:tc>
          <w:tcPr>
            <w:tcW w:w="267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070" w:type="dxa"/>
            <w:vAlign w:val="top"/>
          </w:tcPr>
          <w:p>
            <w:pPr>
              <w:spacing w:after="0" w:line="240" w:lineRule="auto"/>
              <w:rPr>
                <w:rFonts w:ascii="Times New Roman" w:hAnsi="Times New Roman"/>
                <w:sz w:val="24"/>
                <w:szCs w:val="24"/>
              </w:rPr>
            </w:pPr>
            <w:r>
              <w:rPr>
                <w:rFonts w:ascii="Times New Roman" w:hAnsi="Times New Roman"/>
                <w:sz w:val="24"/>
                <w:szCs w:val="24"/>
              </w:rPr>
              <w:t>requestOcrDecode</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Request the preview frame to be sent to the handler. Then the data arrives in message.obj with width and height encoded.</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handler : android.os.Handler, message : int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070" w:type="dxa"/>
            <w:vAlign w:val="top"/>
          </w:tcPr>
          <w:p>
            <w:pPr>
              <w:spacing w:after="0" w:line="240" w:lineRule="auto"/>
              <w:rPr>
                <w:rFonts w:ascii="Times New Roman" w:hAnsi="Times New Roman"/>
                <w:sz w:val="24"/>
                <w:szCs w:val="24"/>
              </w:rPr>
            </w:pPr>
            <w:r>
              <w:rPr>
                <w:rFonts w:ascii="Times New Roman" w:hAnsi="Times New Roman"/>
                <w:sz w:val="24"/>
                <w:szCs w:val="24"/>
              </w:rPr>
              <w:t>requestAutoFocus</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Ask hardware camera to perform the auto focus after the delay time.</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delay : long</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070" w:type="dxa"/>
            <w:vAlign w:val="top"/>
          </w:tcPr>
          <w:p>
            <w:pPr>
              <w:spacing w:after="0" w:line="240" w:lineRule="auto"/>
              <w:rPr>
                <w:rFonts w:ascii="Times New Roman" w:hAnsi="Times New Roman"/>
                <w:sz w:val="24"/>
                <w:szCs w:val="24"/>
              </w:rPr>
            </w:pPr>
            <w:r>
              <w:rPr>
                <w:rFonts w:ascii="Times New Roman" w:hAnsi="Times New Roman"/>
                <w:sz w:val="24"/>
                <w:szCs w:val="24"/>
              </w:rPr>
              <w:t>getFramingRect</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Calculate the Rectangle frame which should be display on the screen for scanning the words.</w:t>
            </w:r>
          </w:p>
        </w:tc>
        <w:tc>
          <w:tcPr>
            <w:tcW w:w="267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2070" w:type="dxa"/>
            <w:vAlign w:val="top"/>
          </w:tcPr>
          <w:p>
            <w:pPr>
              <w:spacing w:after="0" w:line="240" w:lineRule="auto"/>
              <w:rPr>
                <w:rFonts w:ascii="Times New Roman" w:hAnsi="Times New Roman"/>
                <w:sz w:val="24"/>
                <w:szCs w:val="24"/>
              </w:rPr>
            </w:pPr>
            <w:r>
              <w:rPr>
                <w:rFonts w:ascii="Times New Roman" w:hAnsi="Times New Roman"/>
                <w:sz w:val="24"/>
                <w:szCs w:val="24"/>
              </w:rPr>
              <w:t>getFramingRectInPreview</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Calculate the Rectangle frame which should be on the preview.</w:t>
            </w:r>
          </w:p>
        </w:tc>
        <w:tc>
          <w:tcPr>
            <w:tcW w:w="267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2070" w:type="dxa"/>
            <w:vAlign w:val="top"/>
          </w:tcPr>
          <w:p>
            <w:pPr>
              <w:spacing w:after="0" w:line="240" w:lineRule="auto"/>
              <w:rPr>
                <w:rFonts w:ascii="Times New Roman" w:hAnsi="Times New Roman"/>
                <w:sz w:val="24"/>
                <w:szCs w:val="24"/>
              </w:rPr>
            </w:pPr>
            <w:r>
              <w:rPr>
                <w:rFonts w:ascii="Times New Roman" w:hAnsi="Times New Roman"/>
                <w:sz w:val="24"/>
                <w:szCs w:val="24"/>
              </w:rPr>
              <w:t>adjustFramingRect</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Adjust the Rectangle frame on the screen with the delta width referring to pixels change for width and delta height referring to pixels change for height.</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deltaWidth : int, deltaHeight : int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2070" w:type="dxa"/>
            <w:vAlign w:val="top"/>
          </w:tcPr>
          <w:p>
            <w:pPr>
              <w:spacing w:after="0" w:line="240" w:lineRule="auto"/>
              <w:rPr>
                <w:rFonts w:ascii="Times New Roman" w:hAnsi="Times New Roman"/>
                <w:sz w:val="24"/>
                <w:szCs w:val="24"/>
              </w:rPr>
            </w:pPr>
            <w:r>
              <w:rPr>
                <w:rFonts w:ascii="Times New Roman" w:hAnsi="Times New Roman"/>
                <w:sz w:val="24"/>
                <w:szCs w:val="24"/>
              </w:rPr>
              <w:t>buildLuminanceSource</w:t>
            </w:r>
          </w:p>
        </w:tc>
        <w:tc>
          <w:tcPr>
            <w:tcW w:w="2670" w:type="dxa"/>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Build the appropriate LuminanceSource object based on the format of the preview buffers. Data refers to the preview frame. Width and height are width and height of the image. </w:t>
            </w:r>
          </w:p>
        </w:tc>
        <w:tc>
          <w:tcPr>
            <w:tcW w:w="2670" w:type="dxa"/>
            <w:vAlign w:val="top"/>
          </w:tcPr>
          <w:p>
            <w:pPr>
              <w:spacing w:after="0" w:line="240" w:lineRule="auto"/>
              <w:rPr>
                <w:rFonts w:ascii="Times New Roman" w:hAnsi="Times New Roman"/>
                <w:sz w:val="24"/>
                <w:szCs w:val="24"/>
              </w:rPr>
            </w:pPr>
            <w:r>
              <w:rPr>
                <w:rFonts w:ascii="Times New Roman" w:hAnsi="Times New Roman"/>
                <w:sz w:val="24"/>
                <w:szCs w:val="24"/>
              </w:rPr>
              <w:t>data : byte [], width : int, height : int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PlanarYUVLuminanceSource</w:t>
            </w:r>
          </w:p>
        </w:tc>
      </w:tr>
    </w:tbl>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3.2.1.4 Class-04 PreviewCallback</w:t>
      </w:r>
    </w:p>
    <w:p>
      <w:pPr>
        <w:jc w:val="center"/>
      </w:pPr>
      <w:r>
        <w:rPr>
          <w:rFonts w:ascii="Calibri" w:hAnsi="Calibri" w:eastAsia="宋体" w:cs="Times New Roman"/>
          <w:sz w:val="22"/>
          <w:szCs w:val="28"/>
          <w:lang w:val="en-US" w:eastAsia="en-US" w:bidi="ar-SA"/>
        </w:rPr>
        <w:pict>
          <v:shape id="图片框 1043" o:spid="_x0000_s1046" type="#_x0000_t75" style="height:108.75pt;width:258.7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rPr>
          <w:rFonts w:ascii="Times New Roman" w:hAnsi="Times New Roman"/>
          <w:sz w:val="24"/>
          <w:szCs w:val="24"/>
        </w:rPr>
      </w:pPr>
      <w:r>
        <w:rPr>
          <w:rFonts w:ascii="Times New Roman" w:hAnsi="Times New Roman"/>
          <w:sz w:val="24"/>
          <w:szCs w:val="24"/>
        </w:rPr>
        <w:t>This class implements Camera.PreviewCallback, which is invoked when the next preview frame is received.</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color w:val="000000"/>
          <w:sz w:val="24"/>
          <w:szCs w:val="24"/>
        </w:rPr>
        <w:t>The code for this class is adapted from a ZXing project</w:t>
      </w:r>
      <w:r>
        <w:rPr>
          <w:rFonts w:hint="eastAsia" w:ascii="Times New Roman" w:hAnsi="Times New Roman"/>
          <w:color w:val="000000"/>
          <w:sz w:val="24"/>
          <w:szCs w:val="24"/>
        </w:rPr>
        <w:t>.[1]</w:t>
      </w:r>
    </w:p>
    <w:p>
      <w:pPr>
        <w:rPr>
          <w:rFonts w:ascii="Times New Roman" w:hAnsi="Times New Roman"/>
          <w:b/>
          <w:bCs/>
          <w:sz w:val="28"/>
        </w:rPr>
      </w:pPr>
      <w:r>
        <w:rPr>
          <w:rFonts w:ascii="Times New Roman" w:hAnsi="Times New Roman"/>
          <w:b/>
          <w:bCs/>
          <w:sz w:val="28"/>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30"/>
        <w:gridCol w:w="1830"/>
        <w:gridCol w:w="3743"/>
        <w:gridCol w:w="1276"/>
        <w:gridCol w:w="1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3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743"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276"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536"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30" w:type="dxa"/>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743" w:type="dxa"/>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PreviewCallback works in LogCat when the application is running</w:t>
            </w:r>
          </w:p>
        </w:tc>
        <w:tc>
          <w:tcPr>
            <w:tcW w:w="1276"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536" w:type="dxa"/>
            <w:vAlign w:val="top"/>
          </w:tcPr>
          <w:p>
            <w:pPr>
              <w:spacing w:after="0" w:line="240" w:lineRule="auto"/>
              <w:rPr>
                <w:rFonts w:ascii="Times New Roman" w:hAnsi="Times New Roman"/>
                <w:sz w:val="24"/>
                <w:szCs w:val="24"/>
              </w:rPr>
            </w:pPr>
            <w:r>
              <w:rPr>
                <w:rFonts w:ascii="Times New Roman" w:hAnsi="Times New Roman"/>
                <w:sz w:val="24"/>
                <w:szCs w:val="24"/>
              </w:rPr>
              <w:t>PreviewCallback.class.getSimpleName();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830" w:type="dxa"/>
            <w:vAlign w:val="top"/>
          </w:tcPr>
          <w:p>
            <w:pPr>
              <w:spacing w:after="0" w:line="240" w:lineRule="auto"/>
              <w:rPr>
                <w:rFonts w:ascii="Times New Roman" w:hAnsi="Times New Roman"/>
                <w:sz w:val="24"/>
                <w:szCs w:val="24"/>
              </w:rPr>
            </w:pPr>
            <w:r>
              <w:rPr>
                <w:rFonts w:ascii="Times New Roman" w:hAnsi="Times New Roman"/>
                <w:sz w:val="24"/>
                <w:szCs w:val="24"/>
              </w:rPr>
              <w:t>configManager</w:t>
            </w:r>
          </w:p>
        </w:tc>
        <w:tc>
          <w:tcPr>
            <w:tcW w:w="3743" w:type="dxa"/>
            <w:vAlign w:val="top"/>
          </w:tcPr>
          <w:p>
            <w:pPr>
              <w:spacing w:after="0" w:line="240" w:lineRule="auto"/>
              <w:rPr>
                <w:rFonts w:ascii="Times New Roman" w:hAnsi="Times New Roman"/>
                <w:sz w:val="24"/>
                <w:szCs w:val="24"/>
              </w:rPr>
            </w:pPr>
            <w:r>
              <w:rPr>
                <w:rFonts w:ascii="Times New Roman" w:hAnsi="Times New Roman"/>
                <w:sz w:val="24"/>
                <w:szCs w:val="24"/>
              </w:rPr>
              <w:t>A CameraConfigurationManager object to manage the camera configuration</w:t>
            </w:r>
          </w:p>
        </w:tc>
        <w:tc>
          <w:tcPr>
            <w:tcW w:w="1276" w:type="dxa"/>
            <w:vAlign w:val="top"/>
          </w:tcPr>
          <w:p>
            <w:pPr>
              <w:spacing w:after="0" w:line="240" w:lineRule="auto"/>
              <w:rPr>
                <w:rFonts w:ascii="Times New Roman" w:hAnsi="Times New Roman"/>
                <w:sz w:val="24"/>
                <w:szCs w:val="24"/>
              </w:rPr>
            </w:pPr>
            <w:r>
              <w:rPr>
                <w:rFonts w:ascii="Times New Roman" w:hAnsi="Times New Roman"/>
                <w:sz w:val="24"/>
                <w:szCs w:val="24"/>
              </w:rPr>
              <w:t>CameraConfigurationManager</w:t>
            </w:r>
          </w:p>
        </w:tc>
        <w:tc>
          <w:tcPr>
            <w:tcW w:w="1536"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830" w:type="dxa"/>
            <w:vAlign w:val="top"/>
          </w:tcPr>
          <w:p>
            <w:pPr>
              <w:spacing w:after="0" w:line="240" w:lineRule="auto"/>
              <w:rPr>
                <w:rFonts w:ascii="Times New Roman" w:hAnsi="Times New Roman"/>
                <w:sz w:val="24"/>
                <w:szCs w:val="24"/>
              </w:rPr>
            </w:pPr>
            <w:r>
              <w:rPr>
                <w:rFonts w:ascii="Times New Roman" w:hAnsi="Times New Roman"/>
                <w:sz w:val="24"/>
                <w:szCs w:val="24"/>
              </w:rPr>
              <w:t>previewHandler</w:t>
            </w:r>
          </w:p>
        </w:tc>
        <w:tc>
          <w:tcPr>
            <w:tcW w:w="3743" w:type="dxa"/>
            <w:vAlign w:val="top"/>
          </w:tcPr>
          <w:p>
            <w:pPr>
              <w:spacing w:after="0" w:line="240" w:lineRule="auto"/>
              <w:rPr>
                <w:rFonts w:ascii="Times New Roman" w:hAnsi="Times New Roman"/>
                <w:sz w:val="24"/>
                <w:szCs w:val="24"/>
              </w:rPr>
            </w:pPr>
            <w:r>
              <w:rPr>
                <w:rFonts w:ascii="Times New Roman" w:hAnsi="Times New Roman"/>
                <w:sz w:val="24"/>
                <w:szCs w:val="24"/>
              </w:rPr>
              <w:t>Preview handler</w:t>
            </w:r>
          </w:p>
        </w:tc>
        <w:tc>
          <w:tcPr>
            <w:tcW w:w="1276" w:type="dxa"/>
            <w:vAlign w:val="top"/>
          </w:tcPr>
          <w:p>
            <w:pPr>
              <w:spacing w:after="0" w:line="240" w:lineRule="auto"/>
              <w:rPr>
                <w:rFonts w:ascii="Times New Roman" w:hAnsi="Times New Roman"/>
                <w:sz w:val="24"/>
                <w:szCs w:val="24"/>
              </w:rPr>
            </w:pPr>
            <w:r>
              <w:rPr>
                <w:rFonts w:ascii="Times New Roman" w:hAnsi="Times New Roman"/>
                <w:sz w:val="24"/>
                <w:szCs w:val="24"/>
              </w:rPr>
              <w:t>Handler</w:t>
            </w:r>
          </w:p>
        </w:tc>
        <w:tc>
          <w:tcPr>
            <w:tcW w:w="1536"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830" w:type="dxa"/>
            <w:vAlign w:val="top"/>
          </w:tcPr>
          <w:p>
            <w:pPr>
              <w:spacing w:after="0" w:line="240" w:lineRule="auto"/>
              <w:rPr>
                <w:rFonts w:ascii="Times New Roman" w:hAnsi="Times New Roman"/>
                <w:sz w:val="24"/>
                <w:szCs w:val="24"/>
              </w:rPr>
            </w:pPr>
            <w:r>
              <w:rPr>
                <w:rFonts w:ascii="Times New Roman" w:hAnsi="Times New Roman"/>
                <w:sz w:val="24"/>
                <w:szCs w:val="24"/>
              </w:rPr>
              <w:t>previewMessage</w:t>
            </w:r>
          </w:p>
        </w:tc>
        <w:tc>
          <w:tcPr>
            <w:tcW w:w="3743" w:type="dxa"/>
            <w:vAlign w:val="top"/>
          </w:tcPr>
          <w:p>
            <w:pPr>
              <w:spacing w:after="0" w:line="240" w:lineRule="auto"/>
              <w:rPr>
                <w:rFonts w:ascii="Times New Roman" w:hAnsi="Times New Roman"/>
                <w:sz w:val="24"/>
                <w:szCs w:val="24"/>
              </w:rPr>
            </w:pPr>
            <w:r>
              <w:rPr>
                <w:rFonts w:ascii="Times New Roman" w:hAnsi="Times New Roman"/>
                <w:sz w:val="24"/>
                <w:szCs w:val="24"/>
              </w:rPr>
              <w:t>Preview message object</w:t>
            </w:r>
          </w:p>
        </w:tc>
        <w:tc>
          <w:tcPr>
            <w:tcW w:w="1276"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536" w:type="dxa"/>
            <w:vAlign w:val="top"/>
          </w:tcPr>
          <w:p>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w:t>
            </w:r>
          </w:p>
        </w:tc>
      </w:tr>
    </w:tbl>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15"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1950"/>
        <w:gridCol w:w="2661"/>
        <w:gridCol w:w="2769"/>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95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61"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769"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5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950" w:type="dxa"/>
            <w:vAlign w:val="top"/>
          </w:tcPr>
          <w:p>
            <w:pPr>
              <w:spacing w:after="0" w:line="240" w:lineRule="auto"/>
              <w:rPr>
                <w:rFonts w:ascii="Times New Roman" w:hAnsi="Times New Roman"/>
                <w:sz w:val="24"/>
                <w:szCs w:val="24"/>
              </w:rPr>
            </w:pPr>
            <w:r>
              <w:rPr>
                <w:rFonts w:ascii="Times New Roman" w:hAnsi="Times New Roman"/>
                <w:sz w:val="24"/>
                <w:szCs w:val="24"/>
              </w:rPr>
              <w:t>PreviewCallback</w:t>
            </w:r>
          </w:p>
        </w:tc>
        <w:tc>
          <w:tcPr>
            <w:tcW w:w="2661" w:type="dxa"/>
            <w:vAlign w:val="top"/>
          </w:tcPr>
          <w:p>
            <w:pPr>
              <w:spacing w:after="0" w:line="240" w:lineRule="auto"/>
              <w:rPr>
                <w:rFonts w:ascii="Times New Roman" w:hAnsi="Times New Roman"/>
                <w:sz w:val="24"/>
                <w:szCs w:val="24"/>
              </w:rPr>
            </w:pPr>
            <w:r>
              <w:rPr>
                <w:rFonts w:ascii="Times New Roman" w:hAnsi="Times New Roman"/>
                <w:sz w:val="24"/>
                <w:szCs w:val="24"/>
              </w:rPr>
              <w:t>Constructor to set configManager</w:t>
            </w:r>
          </w:p>
        </w:tc>
        <w:tc>
          <w:tcPr>
            <w:tcW w:w="2769" w:type="dxa"/>
            <w:vAlign w:val="top"/>
          </w:tcPr>
          <w:p>
            <w:pPr>
              <w:spacing w:after="0" w:line="240" w:lineRule="auto"/>
              <w:rPr>
                <w:rFonts w:ascii="Times New Roman" w:hAnsi="Times New Roman"/>
                <w:sz w:val="24"/>
                <w:szCs w:val="24"/>
              </w:rPr>
            </w:pPr>
            <w:r>
              <w:rPr>
                <w:rFonts w:ascii="Times New Roman" w:hAnsi="Times New Roman"/>
                <w:sz w:val="24"/>
                <w:szCs w:val="24"/>
              </w:rPr>
              <w:t>configManager : CameraConfigurationManager</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950" w:type="dxa"/>
            <w:vAlign w:val="top"/>
          </w:tcPr>
          <w:p>
            <w:pPr>
              <w:spacing w:after="0" w:line="240" w:lineRule="auto"/>
              <w:rPr>
                <w:rFonts w:ascii="Times New Roman" w:hAnsi="Times New Roman"/>
                <w:sz w:val="24"/>
                <w:szCs w:val="24"/>
              </w:rPr>
            </w:pPr>
            <w:r>
              <w:rPr>
                <w:rFonts w:ascii="Times New Roman" w:hAnsi="Times New Roman"/>
                <w:sz w:val="24"/>
                <w:szCs w:val="24"/>
              </w:rPr>
              <w:t>setHandler</w:t>
            </w:r>
          </w:p>
        </w:tc>
        <w:tc>
          <w:tcPr>
            <w:tcW w:w="2661" w:type="dxa"/>
            <w:vAlign w:val="top"/>
          </w:tcPr>
          <w:p>
            <w:pPr>
              <w:spacing w:after="0" w:line="240" w:lineRule="auto"/>
              <w:rPr>
                <w:rFonts w:ascii="Times New Roman" w:hAnsi="Times New Roman"/>
                <w:sz w:val="24"/>
                <w:szCs w:val="24"/>
              </w:rPr>
            </w:pPr>
            <w:r>
              <w:rPr>
                <w:rFonts w:ascii="Times New Roman" w:hAnsi="Times New Roman"/>
                <w:sz w:val="24"/>
                <w:szCs w:val="24"/>
              </w:rPr>
              <w:t>Set the previewHandler and previewMessage</w:t>
            </w:r>
          </w:p>
        </w:tc>
        <w:tc>
          <w:tcPr>
            <w:tcW w:w="2769" w:type="dxa"/>
            <w:vAlign w:val="top"/>
          </w:tcPr>
          <w:p>
            <w:pPr>
              <w:spacing w:after="0" w:line="240" w:lineRule="auto"/>
              <w:rPr>
                <w:rFonts w:ascii="Times New Roman" w:hAnsi="Times New Roman"/>
                <w:sz w:val="24"/>
                <w:szCs w:val="24"/>
              </w:rPr>
            </w:pPr>
            <w:r>
              <w:rPr>
                <w:rFonts w:ascii="Times New Roman" w:hAnsi="Times New Roman"/>
                <w:sz w:val="24"/>
                <w:szCs w:val="24"/>
              </w:rPr>
              <w:t>previewHandler : android.os.Handler, previewMessage : int</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950" w:type="dxa"/>
            <w:vAlign w:val="top"/>
          </w:tcPr>
          <w:p>
            <w:pPr>
              <w:spacing w:after="0" w:line="240" w:lineRule="auto"/>
              <w:rPr>
                <w:rFonts w:ascii="Times New Roman" w:hAnsi="Times New Roman"/>
                <w:sz w:val="24"/>
                <w:szCs w:val="24"/>
              </w:rPr>
            </w:pPr>
            <w:r>
              <w:rPr>
                <w:rFonts w:ascii="Times New Roman" w:hAnsi="Times New Roman"/>
                <w:sz w:val="24"/>
                <w:szCs w:val="24"/>
              </w:rPr>
              <w:t>onPreviewFrame</w:t>
            </w:r>
          </w:p>
        </w:tc>
        <w:tc>
          <w:tcPr>
            <w:tcW w:w="2661" w:type="dxa"/>
            <w:vAlign w:val="top"/>
          </w:tcPr>
          <w:p>
            <w:pPr>
              <w:spacing w:after="0" w:line="240" w:lineRule="auto"/>
              <w:rPr>
                <w:rFonts w:ascii="Times New Roman" w:hAnsi="Times New Roman"/>
                <w:sz w:val="24"/>
                <w:szCs w:val="24"/>
              </w:rPr>
            </w:pPr>
            <w:r>
              <w:rPr>
                <w:rFonts w:ascii="Times New Roman" w:hAnsi="Times New Roman"/>
                <w:sz w:val="24"/>
                <w:szCs w:val="24"/>
              </w:rPr>
              <w:t>Send the preview frame data to handler through Message</w:t>
            </w:r>
          </w:p>
        </w:tc>
        <w:tc>
          <w:tcPr>
            <w:tcW w:w="2769" w:type="dxa"/>
            <w:vAlign w:val="top"/>
          </w:tcPr>
          <w:p>
            <w:pPr>
              <w:spacing w:after="0" w:line="240" w:lineRule="auto"/>
              <w:rPr>
                <w:rFonts w:ascii="Times New Roman" w:hAnsi="Times New Roman"/>
                <w:sz w:val="24"/>
                <w:szCs w:val="24"/>
              </w:rPr>
            </w:pPr>
            <w:r>
              <w:rPr>
                <w:rFonts w:ascii="Times New Roman" w:hAnsi="Times New Roman"/>
                <w:sz w:val="24"/>
                <w:szCs w:val="24"/>
              </w:rPr>
              <w:t>data : byte [], camera : Camera</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3.2.1.5 Class-05 TranslateButton</w:t>
      </w:r>
    </w:p>
    <w:p>
      <w:pPr>
        <w:jc w:val="center"/>
        <w:rPr>
          <w:rFonts w:ascii="Times New Roman" w:hAnsi="Times New Roman"/>
          <w:b/>
          <w:bCs/>
          <w:sz w:val="10"/>
          <w:szCs w:val="10"/>
        </w:rPr>
      </w:pPr>
      <w:r>
        <w:rPr>
          <w:rFonts w:ascii="Calibri" w:hAnsi="Calibri" w:eastAsia="宋体" w:cs="Times New Roman"/>
          <w:sz w:val="22"/>
          <w:szCs w:val="28"/>
          <w:lang w:val="en-US" w:eastAsia="en-US" w:bidi="ar-SA"/>
        </w:rPr>
        <w:pict>
          <v:shape id="Picture 1" o:spid="_x0000_s1047" type="#_x0000_t75" style="height:235.5pt;width:288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rPr>
          <w:rFonts w:ascii="Times New Roman" w:hAnsi="Times New Roman"/>
          <w:sz w:val="24"/>
          <w:szCs w:val="24"/>
        </w:rPr>
      </w:pPr>
      <w:r>
        <w:rPr>
          <w:rFonts w:ascii="Times New Roman" w:hAnsi="Times New Roman"/>
          <w:sz w:val="24"/>
          <w:szCs w:val="24"/>
        </w:rPr>
        <w:t>This class extends ImageView, handling button-click events and also displaying the translation button on screen.</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The code for this class is adapted from a ZXing project</w:t>
      </w:r>
      <w:r>
        <w:rPr>
          <w:rFonts w:hint="eastAsia" w:ascii="Times New Roman" w:hAnsi="Times New Roman"/>
          <w:sz w:val="24"/>
          <w:szCs w:val="24"/>
        </w:rPr>
        <w:t>.[1]</w:t>
      </w:r>
    </w:p>
    <w:p>
      <w:pPr>
        <w:rPr>
          <w:rFonts w:ascii="Times New Roman" w:hAnsi="Times New Roman"/>
          <w:b/>
          <w:bCs/>
          <w:sz w:val="28"/>
        </w:rPr>
      </w:pPr>
      <w:r>
        <w:rPr>
          <w:rFonts w:ascii="Times New Roman" w:hAnsi="Times New Roman"/>
          <w:b/>
          <w:bCs/>
          <w:sz w:val="28"/>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5"/>
        <w:gridCol w:w="1619"/>
        <w:gridCol w:w="3706"/>
        <w:gridCol w:w="2085"/>
        <w:gridCol w:w="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619"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706"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08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99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619" w:type="dxa"/>
            <w:vAlign w:val="top"/>
          </w:tcPr>
          <w:p>
            <w:pPr>
              <w:spacing w:after="0" w:line="240" w:lineRule="auto"/>
              <w:rPr>
                <w:rFonts w:ascii="Times New Roman" w:hAnsi="Times New Roman"/>
                <w:sz w:val="24"/>
                <w:szCs w:val="24"/>
              </w:rPr>
            </w:pPr>
            <w:r>
              <w:rPr>
                <w:rFonts w:ascii="Times New Roman" w:hAnsi="Times New Roman"/>
                <w:sz w:val="24"/>
                <w:szCs w:val="24"/>
              </w:rPr>
              <w:t>mListener</w:t>
            </w:r>
          </w:p>
        </w:tc>
        <w:tc>
          <w:tcPr>
            <w:tcW w:w="3706" w:type="dxa"/>
            <w:vAlign w:val="top"/>
          </w:tcPr>
          <w:p>
            <w:pPr>
              <w:spacing w:after="0" w:line="240" w:lineRule="auto"/>
              <w:rPr>
                <w:rFonts w:ascii="Times New Roman" w:hAnsi="Times New Roman"/>
                <w:sz w:val="24"/>
                <w:szCs w:val="24"/>
              </w:rPr>
            </w:pPr>
            <w:r>
              <w:rPr>
                <w:rFonts w:ascii="Times New Roman" w:hAnsi="Times New Roman"/>
                <w:sz w:val="24"/>
                <w:szCs w:val="24"/>
              </w:rPr>
              <w:t>A listener for Button activity</w:t>
            </w:r>
          </w:p>
        </w:tc>
        <w:tc>
          <w:tcPr>
            <w:tcW w:w="2085" w:type="dxa"/>
            <w:vAlign w:val="top"/>
          </w:tcPr>
          <w:p>
            <w:pPr>
              <w:spacing w:after="0" w:line="240" w:lineRule="auto"/>
              <w:rPr>
                <w:rFonts w:ascii="Times New Roman" w:hAnsi="Times New Roman"/>
                <w:sz w:val="24"/>
                <w:szCs w:val="24"/>
              </w:rPr>
            </w:pPr>
            <w:r>
              <w:rPr>
                <w:rFonts w:ascii="Times New Roman" w:hAnsi="Times New Roman"/>
                <w:sz w:val="24"/>
                <w:szCs w:val="24"/>
              </w:rPr>
              <w:t>OnTranslateButtonListener</w:t>
            </w:r>
          </w:p>
        </w:tc>
        <w:tc>
          <w:tcPr>
            <w:tcW w:w="9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619" w:type="dxa"/>
            <w:vAlign w:val="top"/>
          </w:tcPr>
          <w:p>
            <w:pPr>
              <w:spacing w:after="0" w:line="240" w:lineRule="auto"/>
              <w:rPr>
                <w:rFonts w:ascii="Times New Roman" w:hAnsi="Times New Roman"/>
                <w:sz w:val="24"/>
                <w:szCs w:val="24"/>
              </w:rPr>
            </w:pPr>
            <w:r>
              <w:rPr>
                <w:rFonts w:ascii="Times New Roman" w:hAnsi="Times New Roman"/>
                <w:sz w:val="24"/>
                <w:szCs w:val="24"/>
              </w:rPr>
              <w:t>mOldPressed</w:t>
            </w:r>
          </w:p>
        </w:tc>
        <w:tc>
          <w:tcPr>
            <w:tcW w:w="3706" w:type="dxa"/>
            <w:vAlign w:val="top"/>
          </w:tcPr>
          <w:p>
            <w:pPr>
              <w:spacing w:after="0" w:line="240" w:lineRule="auto"/>
              <w:rPr>
                <w:rFonts w:ascii="Times New Roman" w:hAnsi="Times New Roman"/>
                <w:sz w:val="24"/>
                <w:szCs w:val="24"/>
              </w:rPr>
            </w:pPr>
            <w:r>
              <w:rPr>
                <w:rFonts w:ascii="Times New Roman" w:hAnsi="Times New Roman"/>
                <w:sz w:val="24"/>
                <w:szCs w:val="24"/>
              </w:rPr>
              <w:t>Whether the translate button is pressed or not</w:t>
            </w:r>
          </w:p>
        </w:tc>
        <w:tc>
          <w:tcPr>
            <w:tcW w:w="2085"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9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920"/>
        <w:gridCol w:w="3390"/>
        <w:gridCol w:w="2055"/>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92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339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05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5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920" w:type="dxa"/>
            <w:vAlign w:val="top"/>
          </w:tcPr>
          <w:p>
            <w:pPr>
              <w:spacing w:after="0" w:line="240" w:lineRule="auto"/>
              <w:rPr>
                <w:rFonts w:ascii="Times New Roman" w:hAnsi="Times New Roman"/>
                <w:sz w:val="24"/>
                <w:szCs w:val="24"/>
              </w:rPr>
            </w:pPr>
            <w:r>
              <w:rPr>
                <w:rFonts w:ascii="Times New Roman" w:hAnsi="Times New Roman"/>
                <w:sz w:val="24"/>
                <w:szCs w:val="24"/>
              </w:rPr>
              <w:t>TranslaterButton</w:t>
            </w:r>
          </w:p>
        </w:tc>
        <w:tc>
          <w:tcPr>
            <w:tcW w:w="3390" w:type="dxa"/>
            <w:vAlign w:val="top"/>
          </w:tcPr>
          <w:p>
            <w:pPr>
              <w:spacing w:after="0" w:line="240" w:lineRule="auto"/>
              <w:rPr>
                <w:rFonts w:ascii="Times New Roman" w:hAnsi="Times New Roman"/>
                <w:sz w:val="24"/>
                <w:szCs w:val="24"/>
              </w:rPr>
            </w:pPr>
            <w:r>
              <w:rPr>
                <w:rFonts w:ascii="Times New Roman" w:hAnsi="Times New Roman"/>
                <w:sz w:val="24"/>
                <w:szCs w:val="24"/>
              </w:rPr>
              <w:t>Constructor to set context</w:t>
            </w:r>
          </w:p>
        </w:tc>
        <w:tc>
          <w:tcPr>
            <w:tcW w:w="2055" w:type="dxa"/>
            <w:vAlign w:val="top"/>
          </w:tcPr>
          <w:p>
            <w:pPr>
              <w:spacing w:after="0" w:line="240" w:lineRule="auto"/>
              <w:rPr>
                <w:rFonts w:ascii="Times New Roman" w:hAnsi="Times New Roman"/>
                <w:sz w:val="24"/>
                <w:szCs w:val="24"/>
              </w:rPr>
            </w:pPr>
            <w:r>
              <w:rPr>
                <w:rFonts w:ascii="Times New Roman" w:hAnsi="Times New Roman"/>
                <w:sz w:val="24"/>
                <w:szCs w:val="24"/>
              </w:rPr>
              <w:t>context : Context</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920" w:type="dxa"/>
            <w:vAlign w:val="top"/>
          </w:tcPr>
          <w:p>
            <w:pPr>
              <w:spacing w:after="0" w:line="240" w:lineRule="auto"/>
              <w:rPr>
                <w:rFonts w:ascii="Times New Roman" w:hAnsi="Times New Roman"/>
                <w:sz w:val="24"/>
                <w:szCs w:val="24"/>
              </w:rPr>
            </w:pPr>
            <w:r>
              <w:rPr>
                <w:rFonts w:ascii="Times New Roman" w:hAnsi="Times New Roman"/>
                <w:sz w:val="24"/>
                <w:szCs w:val="24"/>
              </w:rPr>
              <w:t>TranslateButton</w:t>
            </w:r>
          </w:p>
        </w:tc>
        <w:tc>
          <w:tcPr>
            <w:tcW w:w="3390" w:type="dxa"/>
            <w:vAlign w:val="top"/>
          </w:tcPr>
          <w:p>
            <w:pPr>
              <w:spacing w:after="0" w:line="240" w:lineRule="auto"/>
              <w:rPr>
                <w:rFonts w:ascii="Times New Roman" w:hAnsi="Times New Roman"/>
                <w:sz w:val="24"/>
                <w:szCs w:val="24"/>
              </w:rPr>
            </w:pPr>
            <w:r>
              <w:rPr>
                <w:rFonts w:ascii="Times New Roman" w:hAnsi="Times New Roman"/>
                <w:sz w:val="24"/>
                <w:szCs w:val="24"/>
              </w:rPr>
              <w:t>Constructor to set context and attributes set</w:t>
            </w:r>
          </w:p>
        </w:tc>
        <w:tc>
          <w:tcPr>
            <w:tcW w:w="2055" w:type="dxa"/>
            <w:vAlign w:val="top"/>
          </w:tcPr>
          <w:p>
            <w:pPr>
              <w:spacing w:after="0" w:line="240" w:lineRule="auto"/>
              <w:rPr>
                <w:rFonts w:ascii="Times New Roman" w:hAnsi="Times New Roman"/>
                <w:sz w:val="24"/>
                <w:szCs w:val="24"/>
              </w:rPr>
            </w:pPr>
            <w:r>
              <w:rPr>
                <w:rFonts w:ascii="Times New Roman" w:hAnsi="Times New Roman"/>
                <w:sz w:val="24"/>
                <w:szCs w:val="24"/>
              </w:rPr>
              <w:t>context : Context, attrs : AttributeSet</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920" w:type="dxa"/>
            <w:vAlign w:val="top"/>
          </w:tcPr>
          <w:p>
            <w:pPr>
              <w:spacing w:after="0" w:line="240" w:lineRule="auto"/>
              <w:rPr>
                <w:rFonts w:ascii="Times New Roman" w:hAnsi="Times New Roman"/>
                <w:sz w:val="24"/>
                <w:szCs w:val="24"/>
              </w:rPr>
            </w:pPr>
            <w:r>
              <w:rPr>
                <w:rFonts w:ascii="Times New Roman" w:hAnsi="Times New Roman"/>
                <w:sz w:val="24"/>
                <w:szCs w:val="24"/>
              </w:rPr>
              <w:t>TranslateButton</w:t>
            </w:r>
          </w:p>
        </w:tc>
        <w:tc>
          <w:tcPr>
            <w:tcW w:w="3390" w:type="dxa"/>
            <w:vAlign w:val="top"/>
          </w:tcPr>
          <w:p>
            <w:pPr>
              <w:spacing w:after="0" w:line="240" w:lineRule="auto"/>
              <w:rPr>
                <w:rFonts w:ascii="Times New Roman" w:hAnsi="Times New Roman"/>
                <w:sz w:val="24"/>
                <w:szCs w:val="24"/>
              </w:rPr>
            </w:pPr>
            <w:r>
              <w:rPr>
                <w:rFonts w:ascii="Times New Roman" w:hAnsi="Times New Roman"/>
                <w:sz w:val="24"/>
                <w:szCs w:val="24"/>
              </w:rPr>
              <w:t>Constructor to set context, attributes set, and defStyle</w:t>
            </w:r>
          </w:p>
        </w:tc>
        <w:tc>
          <w:tcPr>
            <w:tcW w:w="2055" w:type="dxa"/>
            <w:vAlign w:val="top"/>
          </w:tcPr>
          <w:p>
            <w:pPr>
              <w:spacing w:after="0" w:line="240" w:lineRule="auto"/>
              <w:rPr>
                <w:rFonts w:ascii="Times New Roman" w:hAnsi="Times New Roman"/>
                <w:sz w:val="24"/>
                <w:szCs w:val="24"/>
              </w:rPr>
            </w:pPr>
            <w:r>
              <w:rPr>
                <w:rFonts w:ascii="Times New Roman" w:hAnsi="Times New Roman"/>
                <w:sz w:val="24"/>
                <w:szCs w:val="24"/>
              </w:rPr>
              <w:t>context : Context, attrs : AttributeSet, defStyle : int</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920" w:type="dxa"/>
            <w:vAlign w:val="top"/>
          </w:tcPr>
          <w:p>
            <w:pPr>
              <w:spacing w:after="0" w:line="240" w:lineRule="auto"/>
              <w:rPr>
                <w:rFonts w:ascii="Times New Roman" w:hAnsi="Times New Roman"/>
                <w:sz w:val="24"/>
                <w:szCs w:val="24"/>
              </w:rPr>
            </w:pPr>
            <w:r>
              <w:rPr>
                <w:rFonts w:ascii="Times New Roman" w:hAnsi="Times New Roman"/>
                <w:sz w:val="24"/>
                <w:szCs w:val="24"/>
              </w:rPr>
              <w:t>setOnTranslateButtonListener</w:t>
            </w:r>
          </w:p>
        </w:tc>
        <w:tc>
          <w:tcPr>
            <w:tcW w:w="3390" w:type="dxa"/>
            <w:vAlign w:val="top"/>
          </w:tcPr>
          <w:p>
            <w:pPr>
              <w:spacing w:after="0" w:line="240" w:lineRule="auto"/>
              <w:rPr>
                <w:rFonts w:ascii="Times New Roman" w:hAnsi="Times New Roman"/>
                <w:sz w:val="24"/>
                <w:szCs w:val="24"/>
              </w:rPr>
            </w:pPr>
            <w:r>
              <w:rPr>
                <w:rFonts w:ascii="Times New Roman" w:hAnsi="Times New Roman"/>
                <w:sz w:val="24"/>
                <w:szCs w:val="24"/>
              </w:rPr>
              <w:t>Set the OnTranslateButtonListener</w:t>
            </w:r>
          </w:p>
        </w:tc>
        <w:tc>
          <w:tcPr>
            <w:tcW w:w="2055" w:type="dxa"/>
            <w:vAlign w:val="top"/>
          </w:tcPr>
          <w:p>
            <w:pPr>
              <w:spacing w:after="0" w:line="240" w:lineRule="auto"/>
              <w:rPr>
                <w:rFonts w:ascii="Times New Roman" w:hAnsi="Times New Roman"/>
                <w:sz w:val="24"/>
                <w:szCs w:val="24"/>
              </w:rPr>
            </w:pPr>
            <w:r>
              <w:rPr>
                <w:rFonts w:ascii="Times New Roman" w:hAnsi="Times New Roman"/>
                <w:sz w:val="24"/>
                <w:szCs w:val="24"/>
              </w:rPr>
              <w:t>listener : OnTranslateButtonListener</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920" w:type="dxa"/>
            <w:vAlign w:val="top"/>
          </w:tcPr>
          <w:p>
            <w:pPr>
              <w:spacing w:after="0" w:line="240" w:lineRule="auto"/>
              <w:rPr>
                <w:rFonts w:ascii="Times New Roman" w:hAnsi="Times New Roman"/>
                <w:sz w:val="24"/>
                <w:szCs w:val="24"/>
              </w:rPr>
            </w:pPr>
            <w:r>
              <w:rPr>
                <w:rFonts w:ascii="Times New Roman" w:hAnsi="Times New Roman"/>
                <w:sz w:val="24"/>
                <w:szCs w:val="24"/>
              </w:rPr>
              <w:t>drawableStateChanged</w:t>
            </w:r>
          </w:p>
        </w:tc>
        <w:tc>
          <w:tcPr>
            <w:tcW w:w="3390" w:type="dxa"/>
            <w:vAlign w:val="top"/>
          </w:tcPr>
          <w:p>
            <w:pPr>
              <w:spacing w:after="0" w:line="240" w:lineRule="auto"/>
              <w:rPr>
                <w:rFonts w:ascii="Times New Roman" w:hAnsi="Times New Roman"/>
                <w:sz w:val="24"/>
                <w:szCs w:val="24"/>
              </w:rPr>
            </w:pPr>
            <w:r>
              <w:rPr>
                <w:rFonts w:ascii="Times New Roman" w:hAnsi="Times New Roman"/>
                <w:sz w:val="24"/>
                <w:szCs w:val="24"/>
              </w:rPr>
              <w:t>Change the state of the translater button in drawable</w:t>
            </w:r>
          </w:p>
        </w:tc>
        <w:tc>
          <w:tcPr>
            <w:tcW w:w="20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920" w:type="dxa"/>
            <w:vAlign w:val="top"/>
          </w:tcPr>
          <w:p>
            <w:pPr>
              <w:spacing w:after="0" w:line="240" w:lineRule="auto"/>
              <w:rPr>
                <w:rFonts w:ascii="Times New Roman" w:hAnsi="Times New Roman"/>
                <w:sz w:val="24"/>
                <w:szCs w:val="24"/>
              </w:rPr>
            </w:pPr>
            <w:r>
              <w:rPr>
                <w:rFonts w:ascii="Times New Roman" w:hAnsi="Times New Roman"/>
                <w:sz w:val="24"/>
                <w:szCs w:val="24"/>
              </w:rPr>
              <w:t>callTranslateButtonFocus</w:t>
            </w:r>
          </w:p>
        </w:tc>
        <w:tc>
          <w:tcPr>
            <w:tcW w:w="3390" w:type="dxa"/>
            <w:vAlign w:val="top"/>
          </w:tcPr>
          <w:p>
            <w:pPr>
              <w:spacing w:after="0" w:line="240" w:lineRule="auto"/>
              <w:rPr>
                <w:rFonts w:ascii="Times New Roman" w:hAnsi="Times New Roman"/>
                <w:sz w:val="24"/>
                <w:szCs w:val="24"/>
              </w:rPr>
            </w:pPr>
            <w:r>
              <w:rPr>
                <w:rFonts w:ascii="Times New Roman" w:hAnsi="Times New Roman"/>
                <w:sz w:val="24"/>
                <w:szCs w:val="24"/>
              </w:rPr>
              <w:t>Press translate button, call focus</w:t>
            </w:r>
          </w:p>
        </w:tc>
        <w:tc>
          <w:tcPr>
            <w:tcW w:w="2055" w:type="dxa"/>
            <w:vAlign w:val="top"/>
          </w:tcPr>
          <w:p>
            <w:pPr>
              <w:spacing w:after="0" w:line="240" w:lineRule="auto"/>
              <w:rPr>
                <w:rFonts w:ascii="Times New Roman" w:hAnsi="Times New Roman"/>
                <w:sz w:val="24"/>
                <w:szCs w:val="24"/>
              </w:rPr>
            </w:pPr>
            <w:r>
              <w:rPr>
                <w:rFonts w:ascii="Times New Roman" w:hAnsi="Times New Roman"/>
                <w:sz w:val="24"/>
                <w:szCs w:val="24"/>
              </w:rPr>
              <w:t>pressed : boolean</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920" w:type="dxa"/>
            <w:vAlign w:val="top"/>
          </w:tcPr>
          <w:p>
            <w:pPr>
              <w:spacing w:after="0" w:line="240" w:lineRule="auto"/>
              <w:rPr>
                <w:rFonts w:ascii="Times New Roman" w:hAnsi="Times New Roman"/>
                <w:sz w:val="24"/>
                <w:szCs w:val="24"/>
              </w:rPr>
            </w:pPr>
            <w:r>
              <w:rPr>
                <w:rFonts w:ascii="Times New Roman" w:hAnsi="Times New Roman"/>
                <w:sz w:val="24"/>
                <w:szCs w:val="24"/>
              </w:rPr>
              <w:t>performClick</w:t>
            </w:r>
          </w:p>
        </w:tc>
        <w:tc>
          <w:tcPr>
            <w:tcW w:w="3390" w:type="dxa"/>
            <w:vAlign w:val="top"/>
          </w:tcPr>
          <w:p>
            <w:pPr>
              <w:spacing w:after="0" w:line="240" w:lineRule="auto"/>
              <w:rPr>
                <w:rFonts w:ascii="Times New Roman" w:hAnsi="Times New Roman"/>
                <w:sz w:val="24"/>
                <w:szCs w:val="24"/>
              </w:rPr>
            </w:pPr>
            <w:r>
              <w:rPr>
                <w:rFonts w:ascii="Times New Roman" w:hAnsi="Times New Roman"/>
                <w:sz w:val="24"/>
                <w:szCs w:val="24"/>
              </w:rPr>
              <w:t>Override the performClick, set the onTranslateButtonClick listener</w:t>
            </w:r>
          </w:p>
        </w:tc>
        <w:tc>
          <w:tcPr>
            <w:tcW w:w="205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5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r>
    </w:tbl>
    <w:p>
      <w:pPr>
        <w:rPr>
          <w:rFonts w:ascii="Times New Roman" w:hAnsi="Times New Roman"/>
          <w:b/>
          <w:bCs/>
          <w:sz w:val="28"/>
        </w:rP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3.2.2 Package ocr</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Picture 150" o:spid="_x0000_s1048" type="#_x0000_t75" style="height:186pt;width:361.5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3.2.2.1 Class-06 CaptureActivity</w:t>
      </w:r>
    </w:p>
    <w:p>
      <w:pPr>
        <w:jc w:val="center"/>
      </w:pPr>
      <w:r>
        <w:rPr>
          <w:rFonts w:ascii="Calibri" w:hAnsi="Calibri" w:eastAsia="宋体" w:cs="Times New Roman"/>
          <w:sz w:val="22"/>
          <w:szCs w:val="28"/>
          <w:lang w:val="en-US" w:eastAsia="en-US" w:bidi="ar-SA"/>
        </w:rPr>
        <w:pict>
          <v:shape id="图片框 1045" o:spid="_x0000_s1049" type="#_x0000_t75" style="height:317.25pt;width:348.75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jc w:val="center"/>
        <w:rPr>
          <w:rFonts w:ascii="Times New Roman" w:hAnsi="Times New Roman"/>
          <w:b/>
          <w:bCs/>
          <w:i/>
          <w:iCs/>
          <w:sz w:val="24"/>
          <w:szCs w:val="24"/>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jc w:val="center"/>
      </w:pPr>
    </w:p>
    <w:p>
      <w:pPr>
        <w:jc w:val="center"/>
      </w:pPr>
      <w:r>
        <w:rPr>
          <w:rFonts w:ascii="Calibri" w:hAnsi="Calibri" w:eastAsia="宋体" w:cs="Times New Roman"/>
          <w:sz w:val="22"/>
          <w:szCs w:val="28"/>
          <w:lang w:val="en-US" w:eastAsia="en-US" w:bidi="ar-SA"/>
        </w:rPr>
        <w:pict>
          <v:shape id="图片框 1046" o:spid="_x0000_s1050" type="#_x0000_t75" style="height:306.75pt;width:348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jc w:val="center"/>
        <w:rPr>
          <w:rFonts w:ascii="Times New Roman" w:hAnsi="Times New Roman"/>
          <w:b/>
          <w:bCs/>
          <w:i/>
          <w:iCs/>
          <w:sz w:val="24"/>
          <w:szCs w:val="24"/>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jc w:val="center"/>
      </w:pP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47" o:spid="_x0000_s1051" type="#_x0000_t75" style="height:316.5pt;width:347.25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rPr>
          <w:rFonts w:ascii="Times New Roman" w:hAnsi="Times New Roman"/>
          <w:b/>
          <w:bCs/>
          <w:sz w:val="28"/>
        </w:rPr>
      </w:pPr>
    </w:p>
    <w:p>
      <w:pPr>
        <w:rPr>
          <w:rFonts w:ascii="Times New Roman" w:hAnsi="Times New Roman"/>
          <w:b/>
          <w:bCs/>
          <w:sz w:val="28"/>
        </w:rPr>
      </w:pPr>
      <w:r>
        <w:rPr>
          <w:rFonts w:ascii="Times New Roman" w:hAnsi="Times New Roman"/>
          <w:b/>
          <w:bCs/>
          <w:sz w:val="28"/>
        </w:rPr>
        <w:t>Description:</w:t>
      </w:r>
    </w:p>
    <w:p>
      <w:pPr>
        <w:rPr>
          <w:rFonts w:ascii="Times New Roman" w:hAnsi="Times New Roman"/>
          <w:sz w:val="24"/>
          <w:szCs w:val="24"/>
        </w:rPr>
      </w:pPr>
      <w:r>
        <w:rPr>
          <w:rFonts w:ascii="Times New Roman" w:hAnsi="Times New Roman"/>
          <w:sz w:val="24"/>
          <w:szCs w:val="24"/>
        </w:rPr>
        <w:t>This class extends Activity, implements SurfaceHolder.Callback, and TranslateButton.OnTranslateButtonListener, opens the camera, and does the scanning in the background. It draws the interface on the screen, shows feedback when processing the scanning, and then displays the result when the scan is successful.</w:t>
      </w:r>
    </w:p>
    <w:p>
      <w:pPr>
        <w:rPr>
          <w:rFonts w:ascii="Times New Roman" w:hAnsi="Times New Roman"/>
          <w:b/>
          <w:bCs/>
          <w:sz w:val="28"/>
        </w:rPr>
      </w:pPr>
      <w:r>
        <w:rPr>
          <w:rFonts w:ascii="Times New Roman" w:hAnsi="Times New Roman"/>
          <w:b/>
          <w:bCs/>
          <w:sz w:val="28"/>
        </w:rPr>
        <w:t>Reference:</w:t>
      </w:r>
    </w:p>
    <w:p>
      <w:pPr>
        <w:rPr>
          <w:rFonts w:ascii="Times New Roman" w:hAnsi="Times New Roman"/>
          <w:color w:val="000000"/>
          <w:sz w:val="24"/>
          <w:szCs w:val="24"/>
        </w:rPr>
      </w:pPr>
      <w:r>
        <w:rPr>
          <w:rFonts w:ascii="Times New Roman" w:hAnsi="Times New Roman"/>
          <w:color w:val="000000"/>
          <w:sz w:val="24"/>
          <w:szCs w:val="24"/>
        </w:rPr>
        <w:t>The code for this class is adapted from a ZXing project</w:t>
      </w:r>
      <w:r>
        <w:rPr>
          <w:rFonts w:hint="eastAsia" w:ascii="Times New Roman" w:hAnsi="Times New Roman"/>
          <w:color w:val="000000"/>
          <w:sz w:val="24"/>
          <w:szCs w:val="24"/>
        </w:rPr>
        <w:t>.[1]</w:t>
      </w:r>
    </w:p>
    <w:p>
      <w:r>
        <w:rPr>
          <w:rFonts w:ascii="Times New Roman" w:hAnsi="Times New Roman"/>
          <w:color w:val="000000"/>
          <w:sz w:val="24"/>
          <w:szCs w:val="24"/>
        </w:rPr>
        <w:t>This class imports com.googlecode.tesseract.android.TessBaseAPI, uses the OCR library tess-two:</w:t>
      </w:r>
      <w:r>
        <w:rPr>
          <w:rFonts w:hint="eastAsia" w:ascii="Times New Roman" w:hAnsi="Times New Roman"/>
          <w:color w:val="000000"/>
          <w:sz w:val="24"/>
          <w:szCs w:val="24"/>
        </w:rPr>
        <w:t>.[2]</w:t>
      </w:r>
    </w:p>
    <w:p>
      <w:pPr>
        <w:rPr>
          <w:rFonts w:ascii="Times New Roman" w:hAnsi="Times New Roman"/>
          <w:b/>
          <w:bCs/>
          <w:sz w:val="28"/>
        </w:rPr>
      </w:pPr>
    </w:p>
    <w:p>
      <w:pPr>
        <w:rPr>
          <w:rFonts w:ascii="Times New Roman" w:hAnsi="Times New Roman"/>
          <w:b/>
          <w:bCs/>
          <w:sz w:val="28"/>
        </w:rPr>
      </w:pPr>
      <w:r>
        <w:rPr>
          <w:rFonts w:ascii="Times New Roman" w:hAnsi="Times New Roman"/>
          <w:b/>
          <w:bCs/>
          <w:sz w:val="28"/>
        </w:rPr>
        <w:t>Attributes:</w:t>
      </w:r>
    </w:p>
    <w:tbl>
      <w:tblPr>
        <w:tblW w:w="903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5"/>
        <w:gridCol w:w="1965"/>
        <w:gridCol w:w="3540"/>
        <w:gridCol w:w="1020"/>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96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54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02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89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CaptureActivity works in LogCat when the application is running</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rPr>
                <w:rFonts w:ascii="Times New Roman" w:hAnsi="Times New Roman"/>
                <w:sz w:val="24"/>
                <w:szCs w:val="24"/>
              </w:rPr>
            </w:pPr>
            <w:r>
              <w:rPr>
                <w:rFonts w:ascii="Times New Roman" w:hAnsi="Times New Roman"/>
                <w:sz w:val="24"/>
                <w:szCs w:val="24"/>
              </w:rPr>
              <w:t>CaptureActivity.class.getSimpleName()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DEFAULT_SOURCE_LANGUAGE_CODE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ISO 639-3 language code indicating the default recognition language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rPr>
                <w:rFonts w:ascii="Times New Roman" w:hAnsi="Times New Roman"/>
                <w:sz w:val="24"/>
                <w:szCs w:val="24"/>
              </w:rPr>
            </w:pPr>
            <w:r>
              <w:rPr>
                <w:rFonts w:ascii="Times New Roman" w:hAnsi="Times New Roman"/>
                <w:sz w:val="24"/>
                <w:szCs w:val="24"/>
              </w:rPr>
              <w: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DEFAULT_TARGET_LANGUAGE_CODE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ISO 639-3 language code indicating the default translation language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jc w:val="both"/>
              <w:rPr>
                <w:rFonts w:ascii="Times New Roman" w:hAnsi="Times New Roman"/>
                <w:sz w:val="24"/>
                <w:szCs w:val="24"/>
              </w:rPr>
            </w:pPr>
            <w:r>
              <w:rPr>
                <w:rFonts w:ascii="Times New Roman" w:hAnsi="Times New Roman"/>
                <w:sz w:val="24"/>
                <w:szCs w:val="24"/>
              </w:rPr>
              <w:t>"eng"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DEFAULT_TRANSLATOR</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Default machine translation online service for getting translation</w:t>
            </w:r>
          </w:p>
          <w:p>
            <w:pPr>
              <w:spacing w:after="0" w:line="240" w:lineRule="auto"/>
              <w:rPr>
                <w:rFonts w:ascii="Times New Roman" w:hAnsi="Times New Roman"/>
                <w:sz w:val="24"/>
                <w:szCs w:val="24"/>
              </w:rPr>
            </w:pP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jc w:val="both"/>
              <w:rPr>
                <w:rFonts w:ascii="Times New Roman" w:hAnsi="Times New Roman"/>
                <w:sz w:val="24"/>
                <w:szCs w:val="24"/>
              </w:rPr>
            </w:pPr>
            <w:r>
              <w:rPr>
                <w:rFonts w:ascii="Times New Roman" w:hAnsi="Times New Roman"/>
                <w:sz w:val="24"/>
                <w:szCs w:val="24"/>
              </w:rPr>
              <w:t>"Bing Translate"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DEFAULT_OCR_ENGINE_MODE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Default OCR engine to use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jc w:val="both"/>
              <w:rPr>
                <w:rFonts w:ascii="Times New Roman" w:hAnsi="Times New Roman"/>
                <w:sz w:val="24"/>
                <w:szCs w:val="24"/>
              </w:rPr>
            </w:pPr>
            <w:r>
              <w:rPr>
                <w:rFonts w:ascii="Times New Roman" w:hAnsi="Times New Roman"/>
                <w:sz w:val="24"/>
                <w:szCs w:val="24"/>
              </w:rPr>
              <w:t>"Tesseract"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DEFAULT_PAGE_SEGMENTATION_MODE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Default page segmentation mode to use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jc w:val="both"/>
              <w:rPr>
                <w:rFonts w:ascii="Times New Roman" w:hAnsi="Times New Roman"/>
                <w:sz w:val="24"/>
                <w:szCs w:val="24"/>
              </w:rPr>
            </w:pPr>
            <w:r>
              <w:rPr>
                <w:rFonts w:ascii="Times New Roman" w:hAnsi="Times New Roman"/>
                <w:sz w:val="24"/>
                <w:szCs w:val="24"/>
              </w:rPr>
              <w:t>"Auto"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DEFAULT_TOGGLE_AUTO_FOCUS</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Whether to set auto focus as default or not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90" w:type="dxa"/>
            <w:vAlign w:val="top"/>
          </w:tcPr>
          <w:p>
            <w:pPr>
              <w:spacing w:after="0" w:line="240" w:lineRule="auto"/>
              <w:jc w:val="both"/>
              <w:rPr>
                <w:rFonts w:ascii="Times New Roman" w:hAnsi="Times New Roman"/>
                <w:sz w:val="24"/>
                <w:szCs w:val="24"/>
              </w:rPr>
            </w:pPr>
            <w:r>
              <w:rPr>
                <w:rFonts w:ascii="Times New Roman" w:hAnsi="Times New Roman"/>
                <w:sz w:val="24"/>
                <w:szCs w:val="24"/>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DEFAULT_TOGGLE_TRANSLATION</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Whether to use the online machine translation service by default or not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90" w:type="dxa"/>
            <w:vAlign w:val="top"/>
          </w:tcPr>
          <w:p>
            <w:pPr>
              <w:spacing w:after="0" w:line="240" w:lineRule="auto"/>
              <w:jc w:val="both"/>
              <w:rPr>
                <w:rFonts w:ascii="Times New Roman" w:hAnsi="Times New Roman"/>
                <w:sz w:val="24"/>
                <w:szCs w:val="24"/>
              </w:rPr>
            </w:pPr>
            <w:r>
              <w:rPr>
                <w:rFonts w:ascii="Times New Roman" w:hAnsi="Times New Roman"/>
                <w:sz w:val="24"/>
                <w:szCs w:val="24"/>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DEFAULT_TOGGLE_LIGHT</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 xml:space="preserve">Whether to activate the light of the hardware camera or not </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90" w:type="dxa"/>
            <w:vAlign w:val="top"/>
          </w:tcPr>
          <w:p>
            <w:pPr>
              <w:spacing w:after="0" w:line="240" w:lineRule="auto"/>
              <w:jc w:val="both"/>
              <w:rPr>
                <w:rFonts w:ascii="Times New Roman" w:hAnsi="Times New Roman"/>
                <w:sz w:val="24"/>
                <w:szCs w:val="24"/>
              </w:rPr>
            </w:pPr>
            <w:r>
              <w:rPr>
                <w:rFonts w:ascii="Times New Roman" w:hAnsi="Times New Roman"/>
                <w:sz w:val="24"/>
                <w:szCs w:val="24"/>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CONTINUOUS_DISPLAY_RECOGNIZED_TEXT</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Flag to display the real-time recognition text on the screen</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90" w:type="dxa"/>
            <w:vAlign w:val="top"/>
          </w:tcPr>
          <w:p>
            <w:pPr>
              <w:spacing w:after="0" w:line="240" w:lineRule="auto"/>
              <w:jc w:val="both"/>
              <w:rPr>
                <w:rFonts w:ascii="Times New Roman" w:hAnsi="Times New Roman"/>
                <w:sz w:val="24"/>
                <w:szCs w:val="24"/>
              </w:rPr>
            </w:pPr>
            <w:r>
              <w:rPr>
                <w:rFonts w:ascii="Times New Roman" w:hAnsi="Times New Roman"/>
                <w:sz w:val="24"/>
                <w:szCs w:val="24"/>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DISPLAY_TRANSLATE_BUTTON</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Flag to display the translate button on the screen</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90" w:type="dxa"/>
            <w:vAlign w:val="top"/>
          </w:tcPr>
          <w:p>
            <w:pPr>
              <w:spacing w:after="0" w:line="240" w:lineRule="auto"/>
              <w:jc w:val="both"/>
              <w:rPr>
                <w:rFonts w:ascii="Times New Roman" w:hAnsi="Times New Roman"/>
                <w:sz w:val="24"/>
                <w:szCs w:val="24"/>
              </w:rPr>
            </w:pPr>
            <w:r>
              <w:rPr>
                <w:rFonts w:ascii="Times New Roman" w:hAnsi="Times New Roman"/>
                <w:sz w:val="24"/>
                <w:szCs w:val="24"/>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DOWNLOAD_BASE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Tesseract data file downloads resource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rPr>
                <w:rFonts w:ascii="Times New Roman" w:hAnsi="Times New Roman"/>
                <w:sz w:val="24"/>
                <w:szCs w:val="24"/>
              </w:rPr>
            </w:pPr>
            <w:r>
              <w:rPr>
                <w:rFonts w:ascii="Times New Roman" w:hAnsi="Times New Roman"/>
                <w:sz w:val="24"/>
                <w:szCs w:val="24"/>
              </w:rPr>
              <w:t>"http://tesseract-ocr.googlecode.com/files/"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OSD_FILENAME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 xml:space="preserve">Orientation and script detection data download filename </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rPr>
                <w:rFonts w:ascii="Times New Roman" w:hAnsi="Times New Roman"/>
                <w:sz w:val="24"/>
                <w:szCs w:val="24"/>
              </w:rPr>
            </w:pPr>
            <w:r>
              <w:rPr>
                <w:rFonts w:ascii="Times New Roman" w:hAnsi="Times New Roman"/>
                <w:sz w:val="24"/>
                <w:szCs w:val="24"/>
              </w:rPr>
              <w:t>"tesseract-ocr-3.01.osd.tar"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OSD_FILENAME_BASE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Orientation and script detection data destination filename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rPr>
                <w:rFonts w:ascii="Times New Roman" w:hAnsi="Times New Roman"/>
                <w:sz w:val="24"/>
                <w:szCs w:val="24"/>
              </w:rPr>
            </w:pPr>
            <w:r>
              <w:rPr>
                <w:rFonts w:ascii="Times New Roman" w:hAnsi="Times New Roman"/>
                <w:sz w:val="24"/>
                <w:szCs w:val="24"/>
              </w:rPr>
              <w:t>"osd.traineddata"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OPTIONS_COPY_RECOGNIZED_TEXT_ID</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Id of the option in the menu for copying the recognized text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890" w:type="dxa"/>
            <w:vAlign w:val="top"/>
          </w:tcPr>
          <w:p>
            <w:pPr>
              <w:spacing w:after="0" w:line="240" w:lineRule="auto"/>
              <w:rPr>
                <w:rFonts w:ascii="Times New Roman" w:hAnsi="Times New Roman"/>
                <w:sz w:val="24"/>
                <w:szCs w:val="24"/>
              </w:rPr>
            </w:pPr>
            <w:r>
              <w:rPr>
                <w:rFonts w:ascii="Times New Roman" w:hAnsi="Times New Roman"/>
                <w:sz w:val="24"/>
                <w:szCs w:val="24"/>
              </w:rPr>
              <w:t>Menu.FIRST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OPTIONS_COPY_TRANSLATED_TEXT_ID</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Id of the option in the menu for copying the translated text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890" w:type="dxa"/>
            <w:vAlign w:val="top"/>
          </w:tcPr>
          <w:p>
            <w:pPr>
              <w:spacing w:after="0" w:line="240" w:lineRule="auto"/>
              <w:rPr>
                <w:rFonts w:ascii="Times New Roman" w:hAnsi="Times New Roman"/>
                <w:sz w:val="24"/>
                <w:szCs w:val="24"/>
              </w:rPr>
            </w:pPr>
            <w:r>
              <w:rPr>
                <w:rFonts w:ascii="Times New Roman" w:hAnsi="Times New Roman"/>
                <w:sz w:val="24"/>
                <w:szCs w:val="24"/>
              </w:rPr>
              <w:t>Menu.FIRST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cameraManager</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CameraManager instance to manage camera</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CameraManager</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18</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handler</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CaptureActivityHandler instance for handling the CaptureActivity</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CaptureActivityHandler</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19</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viewFinderView</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ViewFinderView instance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ViewFinderView</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20</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surfaceView</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SurfaceView instance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SurfaceView</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21</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surfaceHolder</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 xml:space="preserve">SurfaceHolder instance </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SurfaceHolder</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22</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statusViewTop</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The status view at the top of the screen</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23</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ocrResultView</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Editable OCR result view on the screen</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EditText</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24</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translationView</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Translation view on the screen</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25</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speakButton</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Button for obtaining the pronunciation of the selected Chines words</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26</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backButton</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Button for returning to the previous screen</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27</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cameraButtonView</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The view of the buttons on the screen with working camera</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28</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resultView</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The view of the OCR recognition result on the screen with its English explanation</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29</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progressView</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The view on the screen displays when it is in progress</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30</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lastResult</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Last OCR recognition result provided by OCR engine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OcrResult</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31</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lastBitmap</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Last bitmap sent to OCR engine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Bitmap</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32</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hasSurface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 xml:space="preserve">Flag to existed surface </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33</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baseApi</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Java interface for Tesseract OCR engine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TessBaseAPI</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34</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sourceLanguageCodeOcr</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ISO 639-3 language code for source language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35</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sourceLanguageReadable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Name of the source Language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36</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sourceLanguageCodeTranslation</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ISO 639-1 language code for recognition source language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37</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targetLanguageCodeTranslation</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ISO 639-1 language code for translation target language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38</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pageSegmentationMode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Page segmentation mode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 xml:space="preserve">int </w:t>
            </w:r>
          </w:p>
        </w:tc>
        <w:tc>
          <w:tcPr>
            <w:tcW w:w="1890" w:type="dxa"/>
            <w:vAlign w:val="top"/>
          </w:tcPr>
          <w:p>
            <w:pPr>
              <w:spacing w:after="0" w:line="240" w:lineRule="auto"/>
              <w:rPr>
                <w:rFonts w:ascii="Times New Roman" w:hAnsi="Times New Roman"/>
                <w:sz w:val="24"/>
                <w:szCs w:val="24"/>
              </w:rPr>
            </w:pPr>
            <w:r>
              <w:rPr>
                <w:rFonts w:ascii="Times New Roman" w:hAnsi="Times New Roman"/>
                <w:sz w:val="24"/>
                <w:szCs w:val="24"/>
              </w:rPr>
              <w:t>TessBaseAPI.PageSegMode.PSM_AUTO_OSD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39</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ocrEngineMode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Ocr engine mode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890" w:type="dxa"/>
            <w:vAlign w:val="top"/>
          </w:tcPr>
          <w:p>
            <w:pPr>
              <w:spacing w:after="0" w:line="240" w:lineRule="auto"/>
              <w:rPr>
                <w:rFonts w:ascii="Times New Roman" w:hAnsi="Times New Roman"/>
                <w:sz w:val="24"/>
                <w:szCs w:val="24"/>
              </w:rPr>
            </w:pPr>
            <w:r>
              <w:rPr>
                <w:rFonts w:ascii="Times New Roman" w:hAnsi="Times New Roman"/>
                <w:sz w:val="24"/>
                <w:szCs w:val="24"/>
              </w:rPr>
              <w:t>TessBaseAPI.OEM_TESSERACT_ONLY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40</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isTranslationActive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Whether to display the translation or not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41</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translateButton</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Translate button</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TranslateButton</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42</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isContinuousModeActive</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Whether OCR is working in continuous mode or not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43</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dialog</w:t>
            </w:r>
          </w:p>
        </w:tc>
        <w:tc>
          <w:tcPr>
            <w:tcW w:w="3540" w:type="dxa"/>
            <w:vAlign w:val="top"/>
          </w:tcPr>
          <w:p>
            <w:pPr>
              <w:spacing w:after="0" w:line="240" w:lineRule="auto"/>
              <w:rPr>
                <w:rFonts w:ascii="Times New Roman" w:hAnsi="Times New Roman"/>
                <w:sz w:val="24"/>
                <w:szCs w:val="24"/>
              </w:rPr>
            </w:pPr>
            <w:r>
              <w:rPr>
                <w:rFonts w:ascii="Times New Roman" w:hAnsi="Times New Roman"/>
                <w:color w:val="000000"/>
                <w:sz w:val="24"/>
                <w:szCs w:val="24"/>
              </w:rPr>
              <w:t>Progress dialog for initiating the OCR, downloading, and unzipping the language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android.app.ProgressDialog</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44</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indeterminateDialog</w:t>
            </w:r>
          </w:p>
        </w:tc>
        <w:tc>
          <w:tcPr>
            <w:tcW w:w="3540" w:type="dxa"/>
            <w:vAlign w:val="top"/>
          </w:tcPr>
          <w:p>
            <w:pPr>
              <w:spacing w:after="0" w:line="240" w:lineRule="auto"/>
              <w:rPr>
                <w:rFonts w:ascii="Times New Roman" w:hAnsi="Times New Roman"/>
                <w:sz w:val="24"/>
                <w:szCs w:val="24"/>
              </w:rPr>
            </w:pPr>
            <w:r>
              <w:rPr>
                <w:rFonts w:ascii="Times New Roman" w:hAnsi="Times New Roman"/>
                <w:color w:val="000000"/>
                <w:sz w:val="24"/>
                <w:szCs w:val="24"/>
              </w:rPr>
              <w:t>Progress dialog for initiating the OCR and initiating the OCR engine</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android.app.ProgressDialog</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45</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isEngineReady</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Whether OCR engine is ready or not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vAlign w:val="top"/>
          </w:tcPr>
          <w:p>
            <w:pPr>
              <w:spacing w:after="0" w:line="240" w:lineRule="auto"/>
              <w:rPr>
                <w:rFonts w:ascii="Times New Roman" w:hAnsi="Times New Roman"/>
                <w:sz w:val="24"/>
                <w:szCs w:val="24"/>
              </w:rPr>
            </w:pPr>
            <w:r>
              <w:rPr>
                <w:rFonts w:ascii="Times New Roman" w:hAnsi="Times New Roman"/>
                <w:sz w:val="24"/>
                <w:szCs w:val="24"/>
              </w:rPr>
              <w:t>46</w:t>
            </w:r>
          </w:p>
        </w:tc>
        <w:tc>
          <w:tcPr>
            <w:tcW w:w="1965" w:type="dxa"/>
            <w:vAlign w:val="top"/>
          </w:tcPr>
          <w:p>
            <w:pPr>
              <w:spacing w:after="0" w:line="240" w:lineRule="auto"/>
              <w:rPr>
                <w:rFonts w:ascii="Times New Roman" w:hAnsi="Times New Roman"/>
                <w:sz w:val="24"/>
                <w:szCs w:val="24"/>
              </w:rPr>
            </w:pPr>
            <w:r>
              <w:rPr>
                <w:rFonts w:ascii="Times New Roman" w:hAnsi="Times New Roman"/>
                <w:sz w:val="24"/>
                <w:szCs w:val="24"/>
              </w:rPr>
              <w:t>isPaused</w:t>
            </w:r>
          </w:p>
        </w:tc>
        <w:tc>
          <w:tcPr>
            <w:tcW w:w="3540" w:type="dxa"/>
            <w:vAlign w:val="top"/>
          </w:tcPr>
          <w:p>
            <w:pPr>
              <w:spacing w:after="0" w:line="240" w:lineRule="auto"/>
              <w:rPr>
                <w:rFonts w:ascii="Times New Roman" w:hAnsi="Times New Roman"/>
                <w:sz w:val="24"/>
                <w:szCs w:val="24"/>
              </w:rPr>
            </w:pPr>
            <w:r>
              <w:rPr>
                <w:rFonts w:ascii="Times New Roman" w:hAnsi="Times New Roman"/>
                <w:sz w:val="24"/>
                <w:szCs w:val="24"/>
              </w:rPr>
              <w:t>Whether to pause OCR working or not</w:t>
            </w:r>
          </w:p>
        </w:tc>
        <w:tc>
          <w:tcPr>
            <w:tcW w:w="1020"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890"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2190"/>
        <w:gridCol w:w="2700"/>
        <w:gridCol w:w="2025"/>
        <w:gridCol w:w="1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19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700"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02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515" w:type="dxa"/>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getHandler</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Getter of the handler</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android.os.Handler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getBaseApi</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Getter of the BaseApi</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com.googlecode.tesseract.android.TessBaseAPI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getCameraManager</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Getter of the CameraManager</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CameraManager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Override the onCreate( ) from parent Activity class, automatically called when the application runs. When onCreate( ) is called, the viewFinderView, cameraButtonView and resultView are created. Display the Translate Button, set listener to the editable Ocr recognition result in resultView. Translate the recognition result and display the translation on the resultView. Provide the Speak Button for pronunciation and set the listener to it. Set the listener to onTouch operation on the screen from users.</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icicle : android.os.Bundle</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onResume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Override the onResume( ) method from parent class. Reset the status view, initialize the OCR engine if necessary, start the camera and resume OCR.</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resumeOCR</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 xml:space="preserve">Resume the OCR </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onTranslateButtonPressContinuous</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When the Translate button is pressed continuously, OCR will be paused and check whether to get the recognition lastResult or not. If not, the error message is displayed and resumeContinuousDecoding( ) is called.</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resumeContinuousDecoding</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Resume recognition after translation in continuous mode.</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surfaceCreated</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 xml:space="preserve">Initialize the camera only when the OCR engine is ready. </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holder : SurfaceHolder</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initCamera</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Open and initialize the camera, start the handler to begin previewing.</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surfaceHolder : SurfaceHolder</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onPause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Stop using the camera.</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stopHandler</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Stop the handler.</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End the baseApi.</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onKeyDown</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 xml:space="preserve">Check each condition when back operation provided by android mobile phone is pressed. When it is in pause condition, just unpause after back operation. When it is viewing the result, the system returns to the scanning view. When it is not viewing the result, the application exits. </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keyCode : int, event : android.view.KeyEvent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surfaceDestroyed</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Destroy the surface, set the hasSurface to be false.</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holder : android.view.SurfaceHolder</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setSourceLanguage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Set the necessary language code value for the given OCR source language.</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languageCode : String</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setTargetLanguage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Set the necessary language code value for the translation target language.</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languageCode : String</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18</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getStorageDirectory</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Get the proper location on SD card where to save the files.</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 xml:space="preserve">File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19</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initOcrEngine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Request the initialization of OCR engine with the given parameters. The storageRoot is the path to location of the tesseract data directory for use. The languageCode is 3-letter ISO 639-3 language code for OCR. The languageName is the name of the language for OCR.</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storageRoot : java.io.File, languageCode : String, languageName : String</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20</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handleOcrDecode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Display the recognition text of OCR and request for translation. Return true when the result is non-null.</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ocrResult : ocr.OcrResult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21</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handleOcrContinuousDecode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Display the results of a successful real-time OCR request.</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ocrResult : ocr.OcrResult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22</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handleOcrContinuousDecode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Display the error message when the real-time OCR request fails.</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obj : ocr.OcrResultFailure</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23</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onCreateContextMenu</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Set recognized text and translated text copied operation into context menu.</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menu : android.view.ContextMenu, v : android.view.View, menuInfo : android.view.ContextMenu.ContextMenuInfo</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24</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onContextItemSelected</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Use clipboardManager to manage the copied text both recognized and translated.</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item : android.view.MenuItem</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25</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resetStatusView</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 xml:space="preserve">Reset the elements of views. </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26</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showLanguageName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Use Toast to display the pop-up message showing the name of the current OCR source language and short help information.</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27</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setStatusViewForContinuous</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Remove the result text from viewFinderView.</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28</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setButtonVisibility</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Set the visibility of buttons.</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visible : boolean</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29</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setTranslateButtonClickable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Enable or disable translate button to be clickable.</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clickable : boolean</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30</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drawViewfinder</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Call drawViewfinder( ) of ViewFinderView.</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31</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onTranslateButtonClick</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Set translate button to capture the screen when clicked.</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b : TranslateButton</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32</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onTranslateButtonFocus</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Set translate button to focus when clicked.</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b : camera.TranslateButton, pressed : boolean</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33</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requestDelayedAutoFocus</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Request an autofocus after a delay.</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34</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getOcrEngineModeName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 xml:space="preserve">Get the name of OCR engine mode. </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35</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displayProgressDialog</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Set up the indeterminate progress dialog box.</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36</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getProgressDialog</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Getter of the progress dialog.</w:t>
            </w:r>
          </w:p>
        </w:tc>
        <w:tc>
          <w:tcPr>
            <w:tcW w:w="2025" w:type="dxa"/>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android.app.ProgressDialog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vAlign w:val="top"/>
          </w:tcPr>
          <w:p>
            <w:pPr>
              <w:spacing w:after="0" w:line="240" w:lineRule="auto"/>
              <w:rPr>
                <w:rFonts w:ascii="Times New Roman" w:hAnsi="Times New Roman"/>
                <w:sz w:val="24"/>
                <w:szCs w:val="24"/>
              </w:rPr>
            </w:pPr>
            <w:r>
              <w:rPr>
                <w:rFonts w:ascii="Times New Roman" w:hAnsi="Times New Roman"/>
                <w:sz w:val="24"/>
                <w:szCs w:val="24"/>
              </w:rPr>
              <w:t>37</w:t>
            </w:r>
          </w:p>
        </w:tc>
        <w:tc>
          <w:tcPr>
            <w:tcW w:w="2190" w:type="dxa"/>
            <w:vAlign w:val="top"/>
          </w:tcPr>
          <w:p>
            <w:pPr>
              <w:spacing w:after="0" w:line="240" w:lineRule="auto"/>
              <w:rPr>
                <w:rFonts w:ascii="Times New Roman" w:hAnsi="Times New Roman"/>
                <w:sz w:val="24"/>
                <w:szCs w:val="24"/>
              </w:rPr>
            </w:pPr>
            <w:r>
              <w:rPr>
                <w:rFonts w:ascii="Times New Roman" w:hAnsi="Times New Roman"/>
                <w:sz w:val="24"/>
                <w:szCs w:val="24"/>
              </w:rPr>
              <w:t>showErrorMessage</w:t>
            </w:r>
          </w:p>
        </w:tc>
        <w:tc>
          <w:tcPr>
            <w:tcW w:w="2700" w:type="dxa"/>
            <w:vAlign w:val="top"/>
          </w:tcPr>
          <w:p>
            <w:pPr>
              <w:spacing w:after="0" w:line="240" w:lineRule="auto"/>
              <w:rPr>
                <w:rFonts w:ascii="Times New Roman" w:hAnsi="Times New Roman"/>
                <w:sz w:val="24"/>
                <w:szCs w:val="24"/>
              </w:rPr>
            </w:pPr>
            <w:r>
              <w:rPr>
                <w:rFonts w:ascii="Times New Roman" w:hAnsi="Times New Roman"/>
                <w:sz w:val="24"/>
                <w:szCs w:val="24"/>
              </w:rPr>
              <w:t>Display the error message dialog box to users.</w:t>
            </w:r>
          </w:p>
        </w:tc>
        <w:tc>
          <w:tcPr>
            <w:tcW w:w="2025" w:type="dxa"/>
            <w:vAlign w:val="top"/>
          </w:tcPr>
          <w:p>
            <w:pPr>
              <w:spacing w:after="0" w:line="240" w:lineRule="auto"/>
              <w:rPr>
                <w:rFonts w:ascii="Times New Roman" w:hAnsi="Times New Roman"/>
                <w:sz w:val="24"/>
                <w:szCs w:val="24"/>
              </w:rPr>
            </w:pPr>
            <w:r>
              <w:rPr>
                <w:rFonts w:ascii="Times New Roman" w:hAnsi="Times New Roman"/>
                <w:sz w:val="24"/>
                <w:szCs w:val="24"/>
              </w:rPr>
              <w:t>title : String, message : String</w:t>
            </w:r>
          </w:p>
        </w:tc>
        <w:tc>
          <w:tcPr>
            <w:tcW w:w="1515" w:type="dxa"/>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
    <w:p/>
    <w:p/>
    <w:p/>
    <w:p/>
    <w:p/>
    <w:p/>
    <w:p>
      <w:pPr>
        <w:rPr>
          <w:rFonts w:ascii="Times New Roman" w:hAnsi="Times New Roman"/>
          <w:b/>
          <w:bCs/>
          <w:sz w:val="36"/>
          <w:szCs w:val="36"/>
        </w:rPr>
      </w:pPr>
      <w:r>
        <w:rPr>
          <w:rFonts w:ascii="Times New Roman" w:hAnsi="Times New Roman"/>
          <w:b/>
          <w:bCs/>
          <w:sz w:val="36"/>
          <w:szCs w:val="36"/>
        </w:rPr>
        <w:t>3.2.2.2 Class-07 CaptureActivityHandler</w:t>
      </w:r>
    </w:p>
    <w:p>
      <w:pPr>
        <w:rPr>
          <w:rFonts w:ascii="Times New Roman" w:hAnsi="Times New Roman"/>
          <w:b/>
          <w:bCs/>
          <w:sz w:val="28"/>
        </w:rPr>
      </w:pPr>
      <w:r>
        <w:rPr>
          <w:rFonts w:ascii="Calibri" w:hAnsi="Calibri" w:eastAsia="宋体" w:cs="Times New Roman"/>
          <w:sz w:val="22"/>
          <w:szCs w:val="28"/>
          <w:lang w:val="en-US" w:eastAsia="en-US" w:bidi="ar-SA"/>
        </w:rPr>
        <w:pict>
          <v:shape id="图片框 1048" o:spid="_x0000_s1052" type="#_x0000_t75" style="height:194.25pt;width:434.25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rPr>
          <w:rFonts w:ascii="Times New Roman" w:hAnsi="Times New Roman"/>
          <w:sz w:val="24"/>
          <w:szCs w:val="24"/>
        </w:rPr>
      </w:pPr>
      <w:r>
        <w:rPr>
          <w:rFonts w:ascii="Times New Roman" w:hAnsi="Times New Roman"/>
          <w:sz w:val="24"/>
          <w:szCs w:val="24"/>
        </w:rPr>
        <w:t>This class extends handler and handles all the messaging which comprises the state machine for capturing an image.</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The code for this class is adapted from a ZXing project</w:t>
      </w:r>
      <w:r>
        <w:rPr>
          <w:rFonts w:hint="eastAsia" w:ascii="Times New Roman" w:hAnsi="Times New Roman"/>
          <w:sz w:val="24"/>
          <w:szCs w:val="24"/>
        </w:rPr>
        <w:t>.[1]</w:t>
      </w:r>
    </w:p>
    <w:p>
      <w:pPr>
        <w:rPr>
          <w:rFonts w:ascii="Times New Roman" w:hAnsi="Times New Roman"/>
          <w:b/>
          <w:bCs/>
          <w:sz w:val="28"/>
        </w:rPr>
      </w:pPr>
      <w:r>
        <w:rPr>
          <w:rFonts w:ascii="Times New Roman" w:hAnsi="Times New Roman"/>
          <w:b/>
          <w:bCs/>
          <w:sz w:val="28"/>
        </w:rPr>
        <w:t>Attributes:</w:t>
      </w:r>
    </w:p>
    <w:tbl>
      <w:tblPr>
        <w:tblW w:w="8985"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5"/>
        <w:gridCol w:w="1604"/>
        <w:gridCol w:w="3586"/>
        <w:gridCol w:w="1830"/>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60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58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8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3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6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58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CaptureActivityHandler works in LogCat when the application is running</w:t>
            </w:r>
          </w:p>
        </w:tc>
        <w:tc>
          <w:tcPr>
            <w:tcW w:w="18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CaptureActivityHandler.class.getSimpleName()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6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decodeThread</w:t>
            </w:r>
          </w:p>
        </w:tc>
        <w:tc>
          <w:tcPr>
            <w:tcW w:w="358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Decode thread</w:t>
            </w:r>
          </w:p>
        </w:tc>
        <w:tc>
          <w:tcPr>
            <w:tcW w:w="18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DecodeThread</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6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cameraManager</w:t>
            </w:r>
          </w:p>
        </w:tc>
        <w:tc>
          <w:tcPr>
            <w:tcW w:w="358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CameraManager instance to manage camera</w:t>
            </w:r>
          </w:p>
        </w:tc>
        <w:tc>
          <w:tcPr>
            <w:tcW w:w="18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CameraManager</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6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w:t>
            </w:r>
          </w:p>
        </w:tc>
        <w:tc>
          <w:tcPr>
            <w:tcW w:w="358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 instance</w:t>
            </w:r>
          </w:p>
        </w:tc>
        <w:tc>
          <w:tcPr>
            <w:tcW w:w="18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w:t>
            </w:r>
          </w:p>
        </w:tc>
        <w:tc>
          <w:tcPr>
            <w:tcW w:w="13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6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state</w:t>
            </w:r>
          </w:p>
        </w:tc>
        <w:tc>
          <w:tcPr>
            <w:tcW w:w="358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State of the system</w:t>
            </w:r>
          </w:p>
        </w:tc>
        <w:tc>
          <w:tcPr>
            <w:tcW w:w="18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State</w:t>
            </w:r>
          </w:p>
        </w:tc>
        <w:tc>
          <w:tcPr>
            <w:tcW w:w="135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enum State { PREVIEW,</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PREVIEW_PAUSED,   CONTINUOUS,</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CONTINUOUS_PAUSED, SUCCESS, DONE }</w:t>
            </w:r>
          </w:p>
        </w:tc>
      </w:tr>
    </w:tbl>
    <w:p>
      <w:pPr>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0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30"/>
        <w:gridCol w:w="2276"/>
        <w:gridCol w:w="2464"/>
        <w:gridCol w:w="2655"/>
        <w:gridCol w:w="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27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46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65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9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CaptureActivityHandler</w:t>
            </w:r>
          </w:p>
        </w:tc>
        <w:tc>
          <w:tcPr>
            <w:tcW w:w="24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activity, cameraManager, and isContinuousModeActive. Start scanning preview and decode when the continuous mode is active.</w:t>
            </w:r>
          </w:p>
        </w:tc>
        <w:tc>
          <w:tcPr>
            <w:tcW w:w="26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 : CaptureActivity, cameraManager : CameraManager, isContinuousModeActive : boolean</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handleMessage</w:t>
            </w:r>
          </w:p>
        </w:tc>
        <w:tc>
          <w:tcPr>
            <w:tcW w:w="24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Handle the message in different cases. </w:t>
            </w:r>
          </w:p>
        </w:tc>
        <w:tc>
          <w:tcPr>
            <w:tcW w:w="26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message : Message</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stop</w:t>
            </w:r>
          </w:p>
        </w:tc>
        <w:tc>
          <w:tcPr>
            <w:tcW w:w="24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 the state to be CONTINUOUS_PAUSED.</w:t>
            </w:r>
          </w:p>
        </w:tc>
        <w:tc>
          <w:tcPr>
            <w:tcW w:w="265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resetState</w:t>
            </w:r>
          </w:p>
        </w:tc>
        <w:tc>
          <w:tcPr>
            <w:tcW w:w="24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When the state is CONTINUOUS_PAUSED, set it to be CONTINUOUS, and call restartOcrPreviewAndDecode( ).</w:t>
            </w:r>
          </w:p>
        </w:tc>
        <w:tc>
          <w:tcPr>
            <w:tcW w:w="265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quitSynchronously</w:t>
            </w:r>
          </w:p>
        </w:tc>
        <w:tc>
          <w:tcPr>
            <w:tcW w:w="24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 state to be DONE, call stopPreview( ) when camera is working.</w:t>
            </w:r>
          </w:p>
        </w:tc>
        <w:tc>
          <w:tcPr>
            <w:tcW w:w="265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restartOcrPreview</w:t>
            </w:r>
          </w:p>
        </w:tc>
        <w:tc>
          <w:tcPr>
            <w:tcW w:w="24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Start the OCR preview but do not try OCR until users press the translate button.</w:t>
            </w:r>
          </w:p>
        </w:tc>
        <w:tc>
          <w:tcPr>
            <w:tcW w:w="265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restartOcrPreviewAndDecode</w:t>
            </w:r>
          </w:p>
        </w:tc>
        <w:tc>
          <w:tcPr>
            <w:tcW w:w="24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Send the decode request for real-time OCR. Continue camera scanning frame and request decoding.</w:t>
            </w:r>
          </w:p>
        </w:tc>
        <w:tc>
          <w:tcPr>
            <w:tcW w:w="265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ocrDecode</w:t>
            </w:r>
          </w:p>
        </w:tc>
        <w:tc>
          <w:tcPr>
            <w:tcW w:w="24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Request OCR on the current preview frame.</w:t>
            </w:r>
          </w:p>
        </w:tc>
        <w:tc>
          <w:tcPr>
            <w:tcW w:w="265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translateButtonClick</w:t>
            </w:r>
          </w:p>
        </w:tc>
        <w:tc>
          <w:tcPr>
            <w:tcW w:w="246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Disable further click on the translate button until the OCR request is finished.</w:t>
            </w:r>
          </w:p>
        </w:tc>
        <w:tc>
          <w:tcPr>
            <w:tcW w:w="265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3.2.2.3 Class-08 DecodeHandler</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49" o:spid="_x0000_s1053" type="#_x0000_t75" style="height:159pt;width:249.75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rPr>
          <w:rFonts w:ascii="Times New Roman" w:hAnsi="Times New Roman"/>
          <w:sz w:val="24"/>
          <w:szCs w:val="24"/>
        </w:rPr>
      </w:pPr>
      <w:r>
        <w:rPr>
          <w:rFonts w:ascii="Times New Roman" w:hAnsi="Times New Roman"/>
          <w:sz w:val="24"/>
          <w:szCs w:val="24"/>
        </w:rPr>
        <w:t>This class extends handler and handles OCR decoding by sending a bitmap for the captured image (text).</w:t>
      </w:r>
    </w:p>
    <w:p>
      <w:pPr>
        <w:rPr>
          <w:rFonts w:ascii="Times New Roman" w:hAnsi="Times New Roman"/>
          <w:b/>
          <w:bCs/>
          <w:sz w:val="28"/>
        </w:rPr>
      </w:pPr>
      <w:r>
        <w:rPr>
          <w:rFonts w:ascii="Times New Roman" w:hAnsi="Times New Roman"/>
          <w:b/>
          <w:bCs/>
          <w:sz w:val="28"/>
        </w:rPr>
        <w:t>Reference:</w:t>
      </w:r>
    </w:p>
    <w:p>
      <w:pPr>
        <w:rPr>
          <w:rFonts w:ascii="Times New Roman" w:hAnsi="Times New Roman"/>
          <w:color w:val="000000"/>
          <w:sz w:val="24"/>
          <w:szCs w:val="24"/>
        </w:rPr>
      </w:pPr>
      <w:r>
        <w:rPr>
          <w:rFonts w:ascii="Times New Roman" w:hAnsi="Times New Roman"/>
          <w:color w:val="000000"/>
          <w:sz w:val="24"/>
          <w:szCs w:val="24"/>
        </w:rPr>
        <w:t>The code for this class is adapted from a ZXing project</w:t>
      </w:r>
      <w:r>
        <w:rPr>
          <w:rFonts w:hint="eastAsia" w:ascii="Times New Roman" w:hAnsi="Times New Roman"/>
          <w:color w:val="000000"/>
          <w:sz w:val="24"/>
          <w:szCs w:val="24"/>
        </w:rPr>
        <w:t>.[1]</w:t>
      </w:r>
    </w:p>
    <w:p>
      <w:pPr>
        <w:rPr>
          <w:rFonts w:ascii="Times New Roman" w:hAnsi="Times New Roman"/>
          <w:sz w:val="24"/>
          <w:szCs w:val="24"/>
        </w:rPr>
      </w:pPr>
      <w:r>
        <w:rPr>
          <w:rFonts w:ascii="Times New Roman" w:hAnsi="Times New Roman"/>
          <w:color w:val="000000"/>
          <w:sz w:val="24"/>
          <w:szCs w:val="24"/>
        </w:rPr>
        <w:t>This class imports com.googlecode.tesseract.android.TessBaseAPI and com.googlecode.leptonica.android.ReadFile, uses the OCR library tess-two</w:t>
      </w:r>
      <w:r>
        <w:rPr>
          <w:rFonts w:hint="eastAsia" w:ascii="Times New Roman" w:hAnsi="Times New Roman"/>
          <w:color w:val="000000"/>
          <w:sz w:val="24"/>
          <w:szCs w:val="24"/>
        </w:rPr>
        <w:t>.[2]</w:t>
      </w:r>
    </w:p>
    <w:p>
      <w:pPr>
        <w:rPr>
          <w:rFonts w:ascii="Times New Roman" w:hAnsi="Times New Roman"/>
          <w:b/>
          <w:bCs/>
          <w:sz w:val="28"/>
        </w:rPr>
      </w:pPr>
      <w:r>
        <w:rPr>
          <w:rFonts w:ascii="Times New Roman" w:hAnsi="Times New Roman"/>
          <w:b/>
          <w:bCs/>
          <w:sz w:val="28"/>
        </w:rPr>
        <w:t>Attributes:</w:t>
      </w:r>
    </w:p>
    <w:tbl>
      <w:tblPr>
        <w:tblW w:w="903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67"/>
        <w:gridCol w:w="1367"/>
        <w:gridCol w:w="3969"/>
        <w:gridCol w:w="1559"/>
        <w:gridCol w:w="1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6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36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96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55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26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3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 instance</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3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running</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Flag to the OCR decode is running</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3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baseApi</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Java interface for Tesseract OCR engine</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com.googlecode.tesseract.android.TessBaseAPI</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3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bitmap</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bitmap</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Bitmap</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3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isDecodePending</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Flag to the Decode is pending </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268"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3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timeRequired</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Recognition time required</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c>
          <w:tcPr>
            <w:tcW w:w="1268"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w:t>
            </w:r>
          </w:p>
        </w:tc>
      </w:tr>
    </w:tbl>
    <w:p>
      <w:pPr>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772"/>
        <w:gridCol w:w="2134"/>
        <w:gridCol w:w="2305"/>
        <w:gridCol w:w="2589"/>
        <w:gridCol w:w="1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13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3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58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24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1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DecodeHandler</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the activity and baseApi</w:t>
            </w:r>
          </w:p>
        </w:tc>
        <w:tc>
          <w:tcPr>
            <w:tcW w:w="25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 : CaptureActivity</w:t>
            </w:r>
          </w:p>
        </w:tc>
        <w:tc>
          <w:tcPr>
            <w:tcW w:w="12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1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handleMessage</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Handle message in different cases.</w:t>
            </w:r>
          </w:p>
        </w:tc>
        <w:tc>
          <w:tcPr>
            <w:tcW w:w="25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message : Message</w:t>
            </w:r>
          </w:p>
        </w:tc>
        <w:tc>
          <w:tcPr>
            <w:tcW w:w="12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1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resetDecodeState</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 isDecodePending to be false.</w:t>
            </w:r>
          </w:p>
        </w:tc>
        <w:tc>
          <w:tcPr>
            <w:tcW w:w="258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2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1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ocrContinuousDecode</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Perform OCR decode for real-time recognition. </w:t>
            </w:r>
          </w:p>
        </w:tc>
        <w:tc>
          <w:tcPr>
            <w:tcW w:w="25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 : byte [], width : int, height : int</w:t>
            </w:r>
          </w:p>
        </w:tc>
        <w:tc>
          <w:tcPr>
            <w:tcW w:w="12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1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getOcrResult</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 engine recognize the text from bitmap, get the OcrResult.</w:t>
            </w:r>
          </w:p>
        </w:tc>
        <w:tc>
          <w:tcPr>
            <w:tcW w:w="258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2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1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sendContinuousOcrFailMessage</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Send the message when ocr_continuous_decode_fails</w:t>
            </w:r>
          </w:p>
        </w:tc>
        <w:tc>
          <w:tcPr>
            <w:tcW w:w="258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2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3.2.2.4 Class-09 DecodeThread</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50" o:spid="_x0000_s1054" type="#_x0000_t75" style="height:91.5pt;width:159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rPr>
          <w:rFonts w:ascii="Times New Roman" w:hAnsi="Times New Roman"/>
          <w:sz w:val="24"/>
          <w:szCs w:val="24"/>
        </w:rPr>
      </w:pPr>
      <w:r>
        <w:rPr>
          <w:rFonts w:ascii="Times New Roman" w:hAnsi="Times New Roman"/>
          <w:sz w:val="24"/>
          <w:szCs w:val="24"/>
        </w:rPr>
        <w:t>This class (thread) does all the heavy tasks of decoding the images.</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color w:val="000000"/>
          <w:sz w:val="24"/>
          <w:szCs w:val="24"/>
        </w:rPr>
        <w:t>The code for this class is adapted from a ZXing projec</w:t>
      </w:r>
      <w:r>
        <w:rPr>
          <w:rFonts w:hint="eastAsia" w:ascii="Times New Roman" w:hAnsi="Times New Roman"/>
          <w:color w:val="000000"/>
          <w:sz w:val="24"/>
          <w:szCs w:val="24"/>
        </w:rPr>
        <w:t>t.[1]</w:t>
      </w:r>
    </w:p>
    <w:p>
      <w:pPr>
        <w:rPr>
          <w:rFonts w:ascii="Times New Roman" w:hAnsi="Times New Roman"/>
          <w:b/>
          <w:bCs/>
          <w:sz w:val="28"/>
        </w:rPr>
      </w:pPr>
      <w:r>
        <w:rPr>
          <w:rFonts w:ascii="Times New Roman" w:hAnsi="Times New Roman"/>
          <w:b/>
          <w:bCs/>
          <w:sz w:val="28"/>
        </w:rPr>
        <w:t>Attributes:</w:t>
      </w:r>
    </w:p>
    <w:tbl>
      <w:tblPr>
        <w:tblW w:w="900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634"/>
        <w:gridCol w:w="3969"/>
        <w:gridCol w:w="1777"/>
        <w:gridCol w:w="1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63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96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77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 instance</w:t>
            </w:r>
          </w:p>
        </w:tc>
        <w:tc>
          <w:tcPr>
            <w:tcW w:w="17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handler</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Handler instance </w:t>
            </w:r>
          </w:p>
        </w:tc>
        <w:tc>
          <w:tcPr>
            <w:tcW w:w="17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Handler</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handlerInitLatch</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CountDownLatch instance to handle the thread</w:t>
            </w:r>
          </w:p>
        </w:tc>
        <w:tc>
          <w:tcPr>
            <w:tcW w:w="17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CountDownLatch</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0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2231"/>
        <w:gridCol w:w="2305"/>
        <w:gridCol w:w="2589"/>
        <w:gridCol w:w="1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23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3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58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2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23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DecodeThread</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the activity and handlerInitLatch</w:t>
            </w:r>
          </w:p>
        </w:tc>
        <w:tc>
          <w:tcPr>
            <w:tcW w:w="25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 : CaptureActivity</w:t>
            </w:r>
          </w:p>
        </w:tc>
        <w:tc>
          <w:tcPr>
            <w:tcW w:w="12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23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getHandler</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Getter of the handler</w:t>
            </w:r>
          </w:p>
        </w:tc>
        <w:tc>
          <w:tcPr>
            <w:tcW w:w="258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2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23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run</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Run the decode thread.</w:t>
            </w:r>
          </w:p>
        </w:tc>
        <w:tc>
          <w:tcPr>
            <w:tcW w:w="258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2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3.2.2.5 Class-10 FinishListener</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51" o:spid="_x0000_s1055" type="#_x0000_t75" style="height:84pt;width:211.5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implements DialogInterface.OnClickListener, DialogInterface.OnCancelListener, and Runnable, which is a listener used to exit the application in few cases.</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color w:val="000000"/>
          <w:sz w:val="24"/>
          <w:szCs w:val="24"/>
        </w:rPr>
        <w:t>The code for this class is adapted from a ZXing project</w:t>
      </w:r>
      <w:r>
        <w:rPr>
          <w:rFonts w:hint="eastAsia" w:ascii="Times New Roman" w:hAnsi="Times New Roman"/>
          <w:color w:val="000000"/>
          <w:sz w:val="24"/>
          <w:szCs w:val="24"/>
        </w:rPr>
        <w:t>.[1]</w:t>
      </w:r>
    </w:p>
    <w:p>
      <w:pPr>
        <w:rPr>
          <w:rFonts w:ascii="Times New Roman" w:hAnsi="Times New Roman"/>
          <w:b/>
          <w:bCs/>
          <w:sz w:val="28"/>
        </w:rPr>
      </w:pPr>
      <w:r>
        <w:rPr>
          <w:rFonts w:ascii="Times New Roman" w:hAnsi="Times New Roman"/>
          <w:b/>
          <w:bCs/>
          <w:sz w:val="28"/>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30"/>
        <w:gridCol w:w="1845"/>
        <w:gridCol w:w="4275"/>
        <w:gridCol w:w="1230"/>
        <w:gridCol w:w="1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4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42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2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0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activityToFinish</w:t>
            </w:r>
          </w:p>
        </w:tc>
        <w:tc>
          <w:tcPr>
            <w:tcW w:w="42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 instance of activity to finish</w:t>
            </w:r>
          </w:p>
        </w:tc>
        <w:tc>
          <w:tcPr>
            <w:tcW w:w="12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w:t>
            </w:r>
          </w:p>
        </w:tc>
        <w:tc>
          <w:tcPr>
            <w:tcW w:w="10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60"/>
        <w:gridCol w:w="2246"/>
        <w:gridCol w:w="2305"/>
        <w:gridCol w:w="2844"/>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24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3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84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9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24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FinishListener</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the activityToFinish.</w:t>
            </w:r>
          </w:p>
        </w:tc>
        <w:tc>
          <w:tcPr>
            <w:tcW w:w="284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activityToFinish : Activity</w:t>
            </w:r>
          </w:p>
        </w:tc>
        <w:tc>
          <w:tcPr>
            <w:tcW w:w="9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24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onCancel</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Invoked when dialog is canceled. </w:t>
            </w:r>
          </w:p>
        </w:tc>
        <w:tc>
          <w:tcPr>
            <w:tcW w:w="284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dialogInterface : DialogInterface</w:t>
            </w:r>
          </w:p>
        </w:tc>
        <w:tc>
          <w:tcPr>
            <w:tcW w:w="9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24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onClick</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Invoked when the button in the dialog is pressed.</w:t>
            </w:r>
          </w:p>
        </w:tc>
        <w:tc>
          <w:tcPr>
            <w:tcW w:w="284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dialogInterface : DialogInterface, i : int) </w:t>
            </w:r>
          </w:p>
        </w:tc>
        <w:tc>
          <w:tcPr>
            <w:tcW w:w="9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24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run</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Start executing the FinishListener. </w:t>
            </w:r>
          </w:p>
        </w:tc>
        <w:tc>
          <w:tcPr>
            <w:tcW w:w="284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9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
      <w:pPr>
        <w:rPr>
          <w:rFonts w:ascii="Times New Roman" w:hAnsi="Times New Roman"/>
          <w:b/>
          <w:bCs/>
          <w:sz w:val="28"/>
        </w:rPr>
      </w:pPr>
      <w:r>
        <w:rPr>
          <w:rFonts w:hint="eastAsia" w:ascii="Times New Roman" w:hAnsi="Times New Roman"/>
          <w:b/>
          <w:bCs/>
          <w:sz w:val="36"/>
          <w:szCs w:val="36"/>
        </w:rPr>
        <w:t xml:space="preserve">    </w:t>
      </w:r>
      <w:r>
        <w:rPr>
          <w:rFonts w:ascii="Times New Roman" w:hAnsi="Times New Roman"/>
          <w:b/>
          <w:bCs/>
          <w:sz w:val="36"/>
          <w:szCs w:val="36"/>
        </w:rPr>
        <w:t xml:space="preserve">3.2.2.6 Class-11 LuminanceSource </w:t>
      </w:r>
      <w:r>
        <w:rPr>
          <w:rFonts w:ascii="Times New Roman" w:hAnsi="Times New Roman"/>
          <w:b/>
          <w:bCs/>
          <w:sz w:val="28"/>
        </w:rPr>
        <w:t xml:space="preserve">        </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52" o:spid="_x0000_s1056" type="#_x0000_t75" style="height:145.5pt;width:249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abstracts different bitmap implementations across platforms into a standard interface for requesting greyscale luminance values.</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color w:val="000000"/>
          <w:sz w:val="24"/>
          <w:szCs w:val="24"/>
        </w:rPr>
        <w:t>The code for this class is adapted from a ZXing project</w:t>
      </w:r>
      <w:r>
        <w:rPr>
          <w:rFonts w:hint="eastAsia" w:ascii="Times New Roman" w:hAnsi="Times New Roman"/>
          <w:color w:val="000000"/>
          <w:sz w:val="24"/>
          <w:szCs w:val="24"/>
        </w:rPr>
        <w:t>.[1]</w:t>
      </w:r>
    </w:p>
    <w:p>
      <w:pPr>
        <w:rPr>
          <w:rFonts w:ascii="Times New Roman" w:hAnsi="Times New Roman"/>
          <w:b/>
          <w:bCs/>
          <w:sz w:val="28"/>
        </w:rPr>
      </w:pPr>
      <w:r>
        <w:rPr>
          <w:rFonts w:ascii="Times New Roman" w:hAnsi="Times New Roman"/>
          <w:b/>
          <w:bCs/>
          <w:sz w:val="28"/>
        </w:rPr>
        <w:t>Attributes:</w:t>
      </w:r>
    </w:p>
    <w:tbl>
      <w:tblPr>
        <w:tblW w:w="9030" w:type="dxa"/>
        <w:tblInd w:w="-2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82"/>
        <w:gridCol w:w="1367"/>
        <w:gridCol w:w="3781"/>
        <w:gridCol w:w="1747"/>
        <w:gridCol w:w="1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8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36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78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74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2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3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width</w:t>
            </w:r>
          </w:p>
        </w:tc>
        <w:tc>
          <w:tcPr>
            <w:tcW w:w="378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Width of bitmap</w:t>
            </w:r>
          </w:p>
        </w:tc>
        <w:tc>
          <w:tcPr>
            <w:tcW w:w="17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25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8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3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height</w:t>
            </w:r>
          </w:p>
        </w:tc>
        <w:tc>
          <w:tcPr>
            <w:tcW w:w="378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Height of bitmap</w:t>
            </w:r>
          </w:p>
        </w:tc>
        <w:tc>
          <w:tcPr>
            <w:tcW w:w="17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25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rPr>
          <w:rFonts w:ascii="Times New Roman" w:hAnsi="Times New Roman"/>
          <w:b/>
          <w:bCs/>
          <w:sz w:val="24"/>
          <w:szCs w:val="24"/>
        </w:rPr>
      </w:pPr>
    </w:p>
    <w:p>
      <w:pPr>
        <w:rPr>
          <w:rFonts w:ascii="Times New Roman" w:hAnsi="Times New Roman"/>
          <w:b/>
          <w:bCs/>
          <w:sz w:val="28"/>
        </w:rPr>
      </w:pPr>
      <w:r>
        <w:rPr>
          <w:rFonts w:ascii="Times New Roman" w:hAnsi="Times New Roman"/>
          <w:b/>
          <w:bCs/>
          <w:sz w:val="28"/>
        </w:rPr>
        <w:t>Methods: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30"/>
        <w:gridCol w:w="2276"/>
        <w:gridCol w:w="2305"/>
        <w:gridCol w:w="2619"/>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27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3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61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1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LuminanceSource</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the width and the height</w:t>
            </w:r>
          </w:p>
        </w:tc>
        <w:tc>
          <w:tcPr>
            <w:tcW w:w="26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width : int, height : int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getRow</w:t>
            </w:r>
          </w:p>
        </w:tc>
        <w:tc>
          <w:tcPr>
            <w:tcW w:w="23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Abstract method for getting one row of luminance data from the underlying platform's bitmap. Values range from 0 (black) to 255 (white), return an array containing the luminance data.</w:t>
            </w:r>
          </w:p>
        </w:tc>
        <w:tc>
          <w:tcPr>
            <w:tcW w:w="26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y : int, row : byte [])</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getMatrix</w:t>
            </w:r>
          </w:p>
        </w:tc>
        <w:tc>
          <w:tcPr>
            <w:tcW w:w="23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Abstract method for getting the matrix of luminance data from the underlying platform’s bitmap. Values should be as int luminance = array[y * width + x] &amp; 0xff, return a row-major 2D array of luminance values.</w:t>
            </w:r>
          </w:p>
        </w:tc>
        <w:tc>
          <w:tcPr>
            <w:tcW w:w="261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getWidth</w:t>
            </w:r>
          </w:p>
        </w:tc>
        <w:tc>
          <w:tcPr>
            <w:tcW w:w="23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Getter of width.</w:t>
            </w:r>
          </w:p>
        </w:tc>
        <w:tc>
          <w:tcPr>
            <w:tcW w:w="261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getHeight</w:t>
            </w:r>
          </w:p>
        </w:tc>
        <w:tc>
          <w:tcPr>
            <w:tcW w:w="23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Getter of height.</w:t>
            </w:r>
          </w:p>
        </w:tc>
        <w:tc>
          <w:tcPr>
            <w:tcW w:w="261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isCropSupported</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Whether subclass supports cropping.</w:t>
            </w:r>
          </w:p>
          <w:p>
            <w:pPr>
              <w:spacing w:after="0" w:line="240" w:lineRule="auto"/>
              <w:rPr>
                <w:rFonts w:ascii="Times New Roman" w:hAnsi="Times New Roman"/>
                <w:sz w:val="24"/>
                <w:szCs w:val="24"/>
              </w:rPr>
            </w:pPr>
            <w:r>
              <w:rPr>
                <w:rFonts w:ascii="Times New Roman" w:hAnsi="Times New Roman"/>
                <w:sz w:val="24"/>
                <w:szCs w:val="24"/>
              </w:rPr>
              <w:t>Return true.</w:t>
            </w:r>
          </w:p>
        </w:tc>
        <w:tc>
          <w:tcPr>
            <w:tcW w:w="261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crop</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Callable only when isCropSupported( ) is true. Return a new object with cropped image data.</w:t>
            </w:r>
          </w:p>
        </w:tc>
        <w:tc>
          <w:tcPr>
            <w:tcW w:w="26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left : int, top : int, width : int, height : int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LuminanceSource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isRotateSupported</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Whether subclass supports counter-clockwise rotation. Return false. </w:t>
            </w:r>
          </w:p>
        </w:tc>
        <w:tc>
          <w:tcPr>
            <w:tcW w:w="261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22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rotateCounterClockwise</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Callable only when isRotateSupported ( ) is true. Returns a new object with rotated image data.</w:t>
            </w:r>
          </w:p>
        </w:tc>
        <w:tc>
          <w:tcPr>
            <w:tcW w:w="261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1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LuminanceSource</w:t>
            </w:r>
          </w:p>
        </w:tc>
      </w:tr>
    </w:tbl>
    <w:p/>
    <w:p/>
    <w:p/>
    <w:p/>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 xml:space="preserve">3.2.2.7 Class-12 OcrInitAsyncTask </w:t>
      </w:r>
    </w:p>
    <w:p>
      <w:pPr>
        <w:rPr>
          <w:rFonts w:ascii="Times New Roman" w:hAnsi="Times New Roman"/>
          <w:b/>
          <w:bCs/>
          <w:sz w:val="28"/>
        </w:rPr>
      </w:pPr>
      <w:r>
        <w:rPr>
          <w:rFonts w:ascii="Calibri" w:hAnsi="Calibri" w:eastAsia="宋体" w:cs="Times New Roman"/>
          <w:sz w:val="22"/>
          <w:szCs w:val="28"/>
          <w:lang w:val="en-US" w:eastAsia="en-US" w:bidi="ar-SA"/>
        </w:rPr>
        <w:pict>
          <v:shape id="图片框 1053" o:spid="_x0000_s1057" type="#_x0000_t75" style="height:263.25pt;width:448.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rPr>
          <w:rFonts w:ascii="Times New Roman" w:hAnsi="Times New Roman"/>
          <w:b/>
          <w:bCs/>
          <w:sz w:val="10"/>
          <w:szCs w:val="10"/>
        </w:rPr>
      </w:pP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AsyncTask&lt;String, String, Boolean&gt;, installs language data required for OCR, and initializes the OCR engine.</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rPr>
          <w:rFonts w:ascii="Times New Roman" w:hAnsi="Times New Roman"/>
          <w:color w:val="000000"/>
          <w:sz w:val="24"/>
          <w:szCs w:val="24"/>
        </w:rPr>
      </w:pPr>
      <w:r>
        <w:rPr>
          <w:rFonts w:ascii="Times New Roman" w:hAnsi="Times New Roman"/>
          <w:color w:val="000000"/>
          <w:sz w:val="24"/>
          <w:szCs w:val="24"/>
        </w:rPr>
        <w:t>The code for this class is adapted from a ZXing project</w:t>
      </w:r>
      <w:r>
        <w:rPr>
          <w:rFonts w:hint="eastAsia" w:ascii="Times New Roman" w:hAnsi="Times New Roman"/>
          <w:color w:val="000000"/>
          <w:sz w:val="24"/>
          <w:szCs w:val="24"/>
        </w:rPr>
        <w:t>.[1]</w:t>
      </w:r>
    </w:p>
    <w:p>
      <w:pPr>
        <w:rPr>
          <w:rFonts w:ascii="Times New Roman" w:hAnsi="Times New Roman"/>
          <w:color w:val="000000"/>
          <w:sz w:val="24"/>
          <w:szCs w:val="24"/>
        </w:rPr>
      </w:pPr>
      <w:r>
        <w:rPr>
          <w:rFonts w:ascii="Times New Roman" w:hAnsi="Times New Roman"/>
          <w:color w:val="000000"/>
          <w:sz w:val="24"/>
          <w:szCs w:val="24"/>
        </w:rPr>
        <w:t>This class imports com.googlecode.tesseract.android.TessBaseAPI and uses the OCR library tess-two</w:t>
      </w:r>
      <w:r>
        <w:rPr>
          <w:rFonts w:hint="eastAsia" w:ascii="Times New Roman" w:hAnsi="Times New Roman"/>
          <w:color w:val="000000"/>
          <w:sz w:val="24"/>
          <w:szCs w:val="24"/>
        </w:rPr>
        <w:t>.[2]</w:t>
      </w:r>
    </w:p>
    <w:p>
      <w:pPr>
        <w:rPr>
          <w:rFonts w:ascii="Times New Roman" w:hAnsi="Times New Roman"/>
          <w:color w:val="000000"/>
          <w:sz w:val="24"/>
          <w:szCs w:val="24"/>
        </w:rPr>
      </w:pPr>
    </w:p>
    <w:p>
      <w:pPr>
        <w:rPr>
          <w:rFonts w:ascii="Times New Roman" w:hAnsi="Times New Roman"/>
          <w:color w:val="000000"/>
          <w:sz w:val="24"/>
          <w:szCs w:val="24"/>
        </w:rPr>
      </w:pPr>
    </w:p>
    <w:p>
      <w:pPr>
        <w:rPr>
          <w:rFonts w:ascii="Times New Roman" w:hAnsi="Times New Roman"/>
          <w:color w:val="000000"/>
          <w:sz w:val="24"/>
          <w:szCs w:val="24"/>
        </w:rPr>
      </w:pPr>
    </w:p>
    <w:p>
      <w:pPr>
        <w:rPr>
          <w:rFonts w:ascii="Times New Roman" w:hAnsi="Times New Roman"/>
          <w:color w:val="000000"/>
          <w:sz w:val="24"/>
          <w:szCs w:val="24"/>
        </w:rPr>
      </w:pPr>
    </w:p>
    <w:p>
      <w:pPr>
        <w:rPr>
          <w:rFonts w:ascii="Times New Roman" w:hAnsi="Times New Roman"/>
          <w:b/>
          <w:bCs/>
          <w:sz w:val="28"/>
        </w:rPr>
      </w:pPr>
      <w:r>
        <w:rPr>
          <w:rFonts w:ascii="Times New Roman" w:hAnsi="Times New Roman"/>
          <w:b/>
          <w:bCs/>
          <w:sz w:val="28"/>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170"/>
        <w:gridCol w:w="4433"/>
        <w:gridCol w:w="1177"/>
        <w:gridCol w:w="16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1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443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17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6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44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OcrInitAsyncTask works in LogCat when the application is running</w:t>
            </w:r>
          </w:p>
        </w:tc>
        <w:tc>
          <w:tcPr>
            <w:tcW w:w="11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String </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OcrInitAsyncTask.class.getSimpleName()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w:t>
            </w:r>
          </w:p>
        </w:tc>
        <w:tc>
          <w:tcPr>
            <w:tcW w:w="44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 instance</w:t>
            </w:r>
          </w:p>
        </w:tc>
        <w:tc>
          <w:tcPr>
            <w:tcW w:w="11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44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instance</w:t>
            </w:r>
          </w:p>
        </w:tc>
        <w:tc>
          <w:tcPr>
            <w:tcW w:w="11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baseApi</w:t>
            </w:r>
          </w:p>
        </w:tc>
        <w:tc>
          <w:tcPr>
            <w:tcW w:w="44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Java interface for Tesseract OCR engine</w:t>
            </w:r>
          </w:p>
        </w:tc>
        <w:tc>
          <w:tcPr>
            <w:tcW w:w="11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com.googlecode.tesseract.android.TessBaseAPI</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dialog</w:t>
            </w:r>
          </w:p>
        </w:tc>
        <w:tc>
          <w:tcPr>
            <w:tcW w:w="44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color w:val="000000"/>
                <w:sz w:val="24"/>
                <w:szCs w:val="24"/>
              </w:rPr>
              <w:t>Progress dialog for initiating the OCR, downloading, and unzipping the language.</w:t>
            </w:r>
          </w:p>
        </w:tc>
        <w:tc>
          <w:tcPr>
            <w:tcW w:w="11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ProgressDialog</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indeterminateDialog</w:t>
            </w:r>
          </w:p>
        </w:tc>
        <w:tc>
          <w:tcPr>
            <w:tcW w:w="44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color w:val="000000"/>
                <w:sz w:val="24"/>
                <w:szCs w:val="24"/>
              </w:rPr>
              <w:t>Progress dialog for initiating the OCR, initiating the OCR engine.</w:t>
            </w:r>
          </w:p>
        </w:tc>
        <w:tc>
          <w:tcPr>
            <w:tcW w:w="11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ProgressDialog</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languageCode</w:t>
            </w:r>
          </w:p>
        </w:tc>
        <w:tc>
          <w:tcPr>
            <w:tcW w:w="44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ISO 639-2 OCR language code</w:t>
            </w:r>
          </w:p>
        </w:tc>
        <w:tc>
          <w:tcPr>
            <w:tcW w:w="11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languageName</w:t>
            </w:r>
          </w:p>
        </w:tc>
        <w:tc>
          <w:tcPr>
            <w:tcW w:w="44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 of the OCR language</w:t>
            </w:r>
          </w:p>
        </w:tc>
        <w:tc>
          <w:tcPr>
            <w:tcW w:w="11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ocrEngineMode</w:t>
            </w:r>
          </w:p>
        </w:tc>
        <w:tc>
          <w:tcPr>
            <w:tcW w:w="443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 engine mode</w:t>
            </w:r>
          </w:p>
        </w:tc>
        <w:tc>
          <w:tcPr>
            <w:tcW w:w="11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rPr>
          <w:rFonts w:ascii="Times New Roman" w:hAnsi="Times New Roman"/>
          <w:b/>
          <w:bCs/>
          <w:sz w:val="24"/>
          <w:szCs w:val="24"/>
        </w:rPr>
      </w:pPr>
    </w:p>
    <w:p>
      <w:pPr>
        <w:rPr>
          <w:rFonts w:ascii="Times New Roman" w:hAnsi="Times New Roman"/>
          <w:b/>
          <w:bCs/>
          <w:sz w:val="28"/>
        </w:rPr>
      </w:pPr>
      <w:r>
        <w:rPr>
          <w:rFonts w:ascii="Times New Roman" w:hAnsi="Times New Roman"/>
          <w:b/>
          <w:bCs/>
          <w:sz w:val="28"/>
        </w:rPr>
        <w:t>Methods:</w:t>
      </w:r>
    </w:p>
    <w:tbl>
      <w:tblPr>
        <w:tblW w:w="9030" w:type="dxa"/>
        <w:tblInd w:w="-2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2085"/>
        <w:gridCol w:w="2556"/>
        <w:gridCol w:w="2754"/>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55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75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OcrInitAsyncTask</w:t>
            </w:r>
          </w:p>
        </w:tc>
        <w:tc>
          <w:tcPr>
            <w:tcW w:w="2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Constructor to set activity, baseApi, dialog, indeterminateDialog, languageCode, languageName, and ocrEngineMode. </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 : CaptureActivity, baseApi : com.googlecode.tesseract.android.TessBaseAPI, dialog : ProgressDialog, indeterminateDialog : ProgressDialog, languageCode : String, languageName : String, ocrEngineMode : int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onPreExecute</w:t>
            </w:r>
          </w:p>
        </w:tc>
        <w:tc>
          <w:tcPr>
            <w:tcW w:w="255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the onPreExecute( ), set the value of  parameters for dialog, and set button visibility to be gone.</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doInBackground</w:t>
            </w:r>
          </w:p>
        </w:tc>
        <w:tc>
          <w:tcPr>
            <w:tcW w:w="255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 background thread, perform required setup, and request initialization of the OCR engine.</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params : String …</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downloadFile</w:t>
            </w:r>
          </w:p>
        </w:tc>
        <w:tc>
          <w:tcPr>
            <w:tcW w:w="255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Download a file from the site specified by DOWNLOAD_BASE, and unzip it to the given destination. Return true if the download and unzip are successful.</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sourceFilenameBase : String, destinationFile : File</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downloadGzippedFileHttp</w:t>
            </w:r>
          </w:p>
        </w:tc>
        <w:tc>
          <w:tcPr>
            <w:tcW w:w="255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Download a gzipped file using an HttpURLConnection, and unzip it to the given destination. Return true if response is received, destinationFile is opened, and unzip is successful.</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url : URL, destinationFile : File)</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gunzip</w:t>
            </w:r>
          </w:p>
        </w:tc>
        <w:tc>
          <w:tcPr>
            <w:tcW w:w="255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Unzip the given gzipped file to the given destination and delete the gzipped file.</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zippedFile : File, outFilePath : File</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getGzipSizeUncompressed</w:t>
            </w:r>
          </w:p>
        </w:tc>
        <w:tc>
          <w:tcPr>
            <w:tcW w:w="2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 the size of the uncompressed Gzipped file.</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zipFile : File</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untar</w:t>
            </w:r>
          </w:p>
        </w:tc>
        <w:tc>
          <w:tcPr>
            <w:tcW w:w="255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Untar the contents of a tar file into the given directory, and delete the tar file.</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tarFile : File, destinationDir : File</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getTarSizeUncompressed</w:t>
            </w:r>
          </w:p>
        </w:tc>
        <w:tc>
          <w:tcPr>
            <w:tcW w:w="2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 the size of uncompressed tar file.</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tarFile : File</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installFromAssets</w:t>
            </w:r>
          </w:p>
        </w:tc>
        <w:tc>
          <w:tcPr>
            <w:tcW w:w="2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Install a file from application assets to device external storage, return true if installZipFromAssets returns true.</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sourceFilename : String, modelRoot : File, destinationFile : File</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installZipFromAssets</w:t>
            </w:r>
          </w:p>
        </w:tc>
        <w:tc>
          <w:tcPr>
            <w:tcW w:w="2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Unzip the given Zip file which is located in application assets into the given destination file, return true if the unzip is successful.</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sourceFilename : String, destinationDir : File, destinationFile : File</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onProgressUpdate</w:t>
            </w:r>
          </w:p>
        </w:tc>
        <w:tc>
          <w:tcPr>
            <w:tcW w:w="2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Override onProgressUpdate( ) and update the dialog with the latest incremental progress. </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message : String ...</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20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onPostExecute</w:t>
            </w:r>
          </w:p>
        </w:tc>
        <w:tc>
          <w:tcPr>
            <w:tcW w:w="2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Override onPostExecute( ), run after doInBackground( ).</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Result : boolean</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3.2.2.8 Class-13 OcrResult</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54" o:spid="_x0000_s1058" type="#_x0000_t75" style="height:204pt;width:376.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the result of OCR.</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30"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980"/>
        <w:gridCol w:w="3608"/>
        <w:gridCol w:w="1559"/>
        <w:gridCol w:w="12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9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60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55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28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bitmap</w:t>
            </w:r>
          </w:p>
        </w:tc>
        <w:tc>
          <w:tcPr>
            <w:tcW w:w="36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Bitmap sent for recognition</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Bitmap</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w:t>
            </w:r>
          </w:p>
        </w:tc>
        <w:tc>
          <w:tcPr>
            <w:tcW w:w="36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stored the OCR recognition</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wordConfidences</w:t>
            </w:r>
          </w:p>
        </w:tc>
        <w:tc>
          <w:tcPr>
            <w:tcW w:w="36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 confidences</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meanConfidence</w:t>
            </w:r>
          </w:p>
        </w:tc>
        <w:tc>
          <w:tcPr>
            <w:tcW w:w="36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4"/>
                <w:szCs w:val="24"/>
              </w:rPr>
            </w:pPr>
            <w:r>
              <w:rPr>
                <w:rFonts w:ascii="Times New Roman" w:hAnsi="Times New Roman"/>
                <w:color w:val="000000"/>
                <w:sz w:val="24"/>
                <w:szCs w:val="24"/>
              </w:rPr>
              <w:t>Mean confidence</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regionBoundingBoxes</w:t>
            </w:r>
          </w:p>
        </w:tc>
        <w:tc>
          <w:tcPr>
            <w:tcW w:w="36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Region bounding boxes</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 Rect&gt;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textlineBoundingBoxes</w:t>
            </w:r>
          </w:p>
        </w:tc>
        <w:tc>
          <w:tcPr>
            <w:tcW w:w="36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line bounding boxes</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 Rect&gt;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wordBoundingBoxes</w:t>
            </w:r>
          </w:p>
        </w:tc>
        <w:tc>
          <w:tcPr>
            <w:tcW w:w="36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 bounding boxes</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 Rect&gt;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stripBoundingBoxes</w:t>
            </w:r>
          </w:p>
        </w:tc>
        <w:tc>
          <w:tcPr>
            <w:tcW w:w="36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Strip bounding boxes</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 Rect&gt;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timestamp</w:t>
            </w:r>
          </w:p>
        </w:tc>
        <w:tc>
          <w:tcPr>
            <w:tcW w:w="36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timestamp</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recognitionTimeRequired</w:t>
            </w:r>
          </w:p>
        </w:tc>
        <w:tc>
          <w:tcPr>
            <w:tcW w:w="36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Recognition time required</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9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paint</w:t>
            </w:r>
          </w:p>
        </w:tc>
        <w:tc>
          <w:tcPr>
            <w:tcW w:w="36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Paint instance for drawing on the screen</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Paint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70"/>
        <w:gridCol w:w="1635"/>
        <w:gridCol w:w="3006"/>
        <w:gridCol w:w="2754"/>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6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300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75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OcrResult</w:t>
            </w:r>
          </w:p>
        </w:tc>
        <w:tc>
          <w:tcPr>
            <w:tcW w:w="300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up bitmap, wordConfidences, meanConfidence, regionBoundingBoxes, textlineBoundingBoxes, wordBoundingBoxe, stripBoundingBoxes, recognitionTimeRequired and pait.</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bitmap : Bitmap, text : String, wordConfidences : int [], meanConfidence : int, regionBoundingBoxes : List&lt; Rect&gt;, textlineBoundingBoxes : List&lt; Rect&gt;, wordBoundingBoxes : List&lt; Rect&gt;, stripBoundingBoxes : List&lt; Rect&gt;, recognitionTimeRequired : long</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OcrResult</w:t>
            </w:r>
          </w:p>
        </w:tc>
        <w:tc>
          <w:tcPr>
            <w:tcW w:w="300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Constructor to set up timestamp and paint.</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getAnnotatedBitmap</w:t>
            </w:r>
          </w:p>
        </w:tc>
        <w:tc>
          <w:tcPr>
            <w:tcW w:w="300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the annotated bitmap. Draw bounding boxes around each word.</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getBitmapDimensions</w:t>
            </w:r>
          </w:p>
        </w:tc>
        <w:tc>
          <w:tcPr>
            <w:tcW w:w="300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the dimensions of the bitmap.</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6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toString</w:t>
            </w:r>
          </w:p>
        </w:tc>
        <w:tc>
          <w:tcPr>
            <w:tcW w:w="300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toString( ) , return the string containing text, meanConfidence, recognitionTimeRequired and timestamp.</w:t>
            </w:r>
          </w:p>
        </w:tc>
        <w:tc>
          <w:tcPr>
            <w:tcW w:w="275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bl>
    <w:p/>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3.2.2.9 Class-14 OcrResultFailure</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55" o:spid="_x0000_s1059" type="#_x0000_t75" style="height:69pt;width:152.2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wraps the metadata for failed OCR results.</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67"/>
        <w:gridCol w:w="2298"/>
        <w:gridCol w:w="3038"/>
        <w:gridCol w:w="1559"/>
        <w:gridCol w:w="1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6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29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03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55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2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2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timeRequired</w:t>
            </w:r>
          </w:p>
        </w:tc>
        <w:tc>
          <w:tcPr>
            <w:tcW w:w="30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 required</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c>
          <w:tcPr>
            <w:tcW w:w="125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6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2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timestamp</w:t>
            </w:r>
          </w:p>
        </w:tc>
        <w:tc>
          <w:tcPr>
            <w:tcW w:w="303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timestamp</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c>
          <w:tcPr>
            <w:tcW w:w="125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772"/>
        <w:gridCol w:w="1943"/>
        <w:gridCol w:w="2820"/>
        <w:gridCol w:w="2250"/>
        <w:gridCol w:w="1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94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2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OcrResultFailure</w:t>
            </w:r>
          </w:p>
        </w:tc>
        <w:tc>
          <w:tcPr>
            <w:tcW w:w="28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timeRequired and timestamp.</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timeRequired : long</w:t>
            </w:r>
          </w:p>
        </w:tc>
        <w:tc>
          <w:tcPr>
            <w:tcW w:w="12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9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toString</w:t>
            </w:r>
          </w:p>
        </w:tc>
        <w:tc>
          <w:tcPr>
            <w:tcW w:w="282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toString ( ), return the string containing timeRequired and timestamp.</w:t>
            </w:r>
          </w:p>
        </w:tc>
        <w:tc>
          <w:tcPr>
            <w:tcW w:w="22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2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bl>
    <w:p/>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3.2.2.10 Class-15 OcrResultText</w:t>
      </w:r>
    </w:p>
    <w:p>
      <w:pPr>
        <w:rPr>
          <w:rFonts w:ascii="Times New Roman" w:hAnsi="Times New Roman"/>
          <w:b/>
          <w:bCs/>
          <w:sz w:val="28"/>
        </w:rPr>
      </w:pPr>
      <w:r>
        <w:rPr>
          <w:rFonts w:ascii="Calibri" w:hAnsi="Calibri" w:eastAsia="宋体" w:cs="Times New Roman"/>
          <w:sz w:val="22"/>
          <w:szCs w:val="28"/>
          <w:lang w:val="en-US" w:eastAsia="en-US" w:bidi="ar-SA"/>
        </w:rPr>
        <w:pict>
          <v:shape id="图片框 1056" o:spid="_x0000_s1060" type="#_x0000_t75" style="height:160.5pt;width:431.2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result text and its words coordinates resulting from OCR.</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15"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
        <w:gridCol w:w="2508"/>
        <w:gridCol w:w="3150"/>
        <w:gridCol w:w="1455"/>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50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1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45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0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5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stored the OCR recognition</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5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wordConfidences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 confidences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5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meanConfidence</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4"/>
                <w:szCs w:val="24"/>
              </w:rPr>
            </w:pPr>
            <w:r>
              <w:rPr>
                <w:rFonts w:ascii="Times New Roman" w:hAnsi="Times New Roman"/>
                <w:color w:val="000000"/>
                <w:sz w:val="24"/>
                <w:szCs w:val="24"/>
              </w:rPr>
              <w:t>Mean confidence</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5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bitmapDimensions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4"/>
                <w:szCs w:val="24"/>
              </w:rPr>
            </w:pPr>
            <w:r>
              <w:rPr>
                <w:rFonts w:ascii="Times New Roman" w:hAnsi="Times New Roman"/>
                <w:color w:val="000000"/>
                <w:sz w:val="24"/>
                <w:szCs w:val="24"/>
              </w:rPr>
              <w:t>Bitmap dimensions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Point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5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regionBoundingBoxes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Region bounding boxes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 Rect&gt;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5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textlineBoundingBoxes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line bounding boxes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 Rect&gt;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5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wordBoundingBoxes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 bounding boxes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 Rect&gt;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50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stripBoundingBoxes</w:t>
            </w:r>
          </w:p>
        </w:tc>
        <w:tc>
          <w:tcPr>
            <w:tcW w:w="31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Strip bounding boxes</w:t>
            </w:r>
          </w:p>
        </w:tc>
        <w:tc>
          <w:tcPr>
            <w:tcW w:w="14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 Rect&gt;</w:t>
            </w:r>
          </w:p>
        </w:tc>
        <w:tc>
          <w:tcPr>
            <w:tcW w:w="105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Methods:</w:t>
      </w:r>
    </w:p>
    <w:tbl>
      <w:tblPr>
        <w:tblW w:w="9060" w:type="dxa"/>
        <w:tblInd w:w="-2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2336"/>
        <w:gridCol w:w="2305"/>
        <w:gridCol w:w="2859"/>
        <w:gridCol w:w="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33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3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85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9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33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OcrResultText</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up text, wordConfidences, meanConfidence, bitmapDimensions, regionBoundingBoxes, textlineBoundingBoxes, wordBoundingBoxe, and stripBoundingBoxes.</w:t>
            </w:r>
          </w:p>
        </w:tc>
        <w:tc>
          <w:tcPr>
            <w:tcW w:w="28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 String, wordConfidences : int [], meanConfidence : int, bitmapDimensions : Point, regionBoundingBoxes : List&lt; Rect&gt;, textlineBoundingBoxes : List&lt; Rect&gt;, stripBoundingBoxes : List&lt; Rect&gt;, wordBoundingBoxes : List&lt; Rect&gt;</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33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toString</w:t>
            </w:r>
          </w:p>
        </w:tc>
        <w:tc>
          <w:tcPr>
            <w:tcW w:w="23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toString( ), return string containing text and meanConfidence.</w:t>
            </w:r>
          </w:p>
        </w:tc>
        <w:tc>
          <w:tcPr>
            <w:tcW w:w="285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9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
    <w:p/>
    <w:p/>
    <w:p/>
    <w:p/>
    <w:p/>
    <w:p/>
    <w:p/>
    <w:p/>
    <w:p/>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3.2.2.11 Class-16 PlanarYUVLuminanceSource</w:t>
      </w:r>
    </w:p>
    <w:p>
      <w:pPr>
        <w:rPr>
          <w:rFonts w:ascii="Times New Roman" w:hAnsi="Times New Roman"/>
          <w:b/>
          <w:bCs/>
          <w:sz w:val="28"/>
        </w:rPr>
      </w:pPr>
      <w:r>
        <w:rPr>
          <w:rFonts w:ascii="Calibri" w:hAnsi="Calibri" w:eastAsia="宋体" w:cs="Times New Roman"/>
          <w:sz w:val="22"/>
          <w:szCs w:val="28"/>
          <w:lang w:val="en-US" w:eastAsia="en-US" w:bidi="ar-SA"/>
        </w:rPr>
        <w:pict>
          <v:shape id="图片框 1057" o:spid="_x0000_s1061" type="#_x0000_t75" style="height:287.25pt;width:438.7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class extends LuminanceSource, crops to a rectangle within YUV data returned from the camera driver.  </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color w:val="000000"/>
          <w:sz w:val="24"/>
          <w:szCs w:val="24"/>
        </w:rPr>
        <w:t>The code for this class is adapted from a ZXing project</w:t>
      </w:r>
      <w:r>
        <w:rPr>
          <w:rFonts w:hint="eastAsia" w:ascii="Times New Roman" w:hAnsi="Times New Roman"/>
          <w:color w:val="000000"/>
          <w:sz w:val="24"/>
          <w:szCs w:val="24"/>
        </w:rPr>
        <w:t>.[1]</w:t>
      </w:r>
    </w:p>
    <w:p>
      <w:pPr>
        <w:rPr>
          <w:rFonts w:ascii="Times New Roman" w:hAnsi="Times New Roman"/>
          <w:b/>
          <w:bCs/>
          <w:sz w:val="28"/>
        </w:rPr>
      </w:pPr>
      <w:r>
        <w:rPr>
          <w:rFonts w:ascii="Times New Roman" w:hAnsi="Times New Roman"/>
          <w:b/>
          <w:bCs/>
          <w:sz w:val="28"/>
        </w:rPr>
        <w:t>Attributes:</w:t>
      </w:r>
    </w:p>
    <w:tbl>
      <w:tblPr>
        <w:tblW w:w="9060" w:type="dxa"/>
        <w:tblInd w:w="-2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45"/>
        <w:gridCol w:w="1604"/>
        <w:gridCol w:w="3969"/>
        <w:gridCol w:w="1559"/>
        <w:gridCol w:w="12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4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60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96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55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28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6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yuvData</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YUV data returned from camera driver</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byte[]</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6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dataWidth</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Width of the data</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6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dataHeight</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4"/>
                <w:szCs w:val="24"/>
              </w:rPr>
            </w:pPr>
            <w:r>
              <w:rPr>
                <w:rFonts w:ascii="Times New Roman" w:hAnsi="Times New Roman"/>
                <w:color w:val="000000"/>
                <w:sz w:val="24"/>
                <w:szCs w:val="24"/>
              </w:rPr>
              <w:t>Height of the data</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pPr>
            <w:r>
              <w:rPr>
                <w:rFonts w:ascii="Times New Roman" w:hAnsi="Times New Roman"/>
                <w:sz w:val="24"/>
                <w:szCs w:val="24"/>
              </w:rPr>
              <w:t>int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6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left</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4"/>
                <w:szCs w:val="24"/>
              </w:rPr>
            </w:pPr>
            <w:r>
              <w:rPr>
                <w:rFonts w:ascii="Times New Roman" w:hAnsi="Times New Roman"/>
                <w:color w:val="000000"/>
                <w:sz w:val="24"/>
                <w:szCs w:val="24"/>
              </w:rPr>
              <w:t>Margin left</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pPr>
            <w:r>
              <w:rPr>
                <w:rFonts w:ascii="Times New Roman" w:hAnsi="Times New Roman"/>
                <w:sz w:val="24"/>
                <w:szCs w:val="24"/>
              </w:rPr>
              <w:t>int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6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top</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Margin top</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pPr>
            <w:r>
              <w:rPr>
                <w:rFonts w:ascii="Times New Roman" w:hAnsi="Times New Roman"/>
                <w:sz w:val="24"/>
                <w:szCs w:val="24"/>
              </w:rPr>
              <w:t>int</w:t>
            </w:r>
          </w:p>
        </w:tc>
        <w:tc>
          <w:tcPr>
            <w:tcW w:w="1283"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Methods:</w:t>
      </w:r>
    </w:p>
    <w:tbl>
      <w:tblPr>
        <w:tblW w:w="900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5"/>
        <w:gridCol w:w="2291"/>
        <w:gridCol w:w="2305"/>
        <w:gridCol w:w="2784"/>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29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3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78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2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PlanarYUVLuminanceSource</w:t>
            </w:r>
          </w:p>
        </w:tc>
        <w:tc>
          <w:tcPr>
            <w:tcW w:w="23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yuvData, dataWidth, dataHeight, left, top, and reverseHorizontal.</w:t>
            </w:r>
          </w:p>
        </w:tc>
        <w:tc>
          <w:tcPr>
            <w:tcW w:w="27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yuvData : byte [], dataWidth : int, dataHeight : int, left : int, top : int, width : int, height : int, reverseHorizontal : boolean</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2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getRow</w:t>
            </w:r>
          </w:p>
        </w:tc>
        <w:tc>
          <w:tcPr>
            <w:tcW w:w="23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Override getRow ( ), getting one row of luminance data from the underlying platform's bitmap. </w:t>
            </w:r>
          </w:p>
        </w:tc>
        <w:tc>
          <w:tcPr>
            <w:tcW w:w="27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y : int, row : byte [])</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2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getMatrix</w:t>
            </w:r>
          </w:p>
        </w:tc>
        <w:tc>
          <w:tcPr>
            <w:tcW w:w="23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getMatrix ( ), getting the matrix of luminance data from the underlying platform’s bitmap.</w:t>
            </w:r>
          </w:p>
        </w:tc>
        <w:tc>
          <w:tcPr>
            <w:tcW w:w="278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byte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2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isCropSupported</w:t>
            </w:r>
          </w:p>
        </w:tc>
        <w:tc>
          <w:tcPr>
            <w:tcW w:w="23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isCropSupported( ), return true.</w:t>
            </w:r>
          </w:p>
        </w:tc>
        <w:tc>
          <w:tcPr>
            <w:tcW w:w="278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2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crop</w:t>
            </w:r>
          </w:p>
        </w:tc>
        <w:tc>
          <w:tcPr>
            <w:tcW w:w="23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crop( ), crop the bitmap as the setting parameters.</w:t>
            </w:r>
          </w:p>
        </w:tc>
        <w:tc>
          <w:tcPr>
            <w:tcW w:w="27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left : int, top : int, width : int, height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LuminanceSource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2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renderCroppedGreyscaleBitmap</w:t>
            </w:r>
          </w:p>
        </w:tc>
        <w:tc>
          <w:tcPr>
            <w:tcW w:w="23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Render cropped greyscale bitmap.</w:t>
            </w:r>
          </w:p>
        </w:tc>
        <w:tc>
          <w:tcPr>
            <w:tcW w:w="278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29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reverseHorizontal</w:t>
            </w:r>
          </w:p>
        </w:tc>
        <w:tc>
          <w:tcPr>
            <w:tcW w:w="23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Reverse the horizontal way.</w:t>
            </w:r>
          </w:p>
        </w:tc>
        <w:tc>
          <w:tcPr>
            <w:tcW w:w="27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width : int, height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
    <w:p/>
    <w:p/>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3.2.2.12 Class-17 ViewFinderView</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58" o:spid="_x0000_s1062" type="#_x0000_t75" style="height:294pt;width:271.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View and adds the viewfinder rectangle and partial transparency outside of it, as well as the result text.</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rPr>
          <w:sz w:val="10"/>
          <w:szCs w:val="10"/>
        </w:rPr>
      </w:pPr>
      <w:r>
        <w:rPr>
          <w:rFonts w:ascii="Times New Roman" w:hAnsi="Times New Roman"/>
          <w:color w:val="000000"/>
          <w:sz w:val="24"/>
          <w:szCs w:val="24"/>
        </w:rPr>
        <w:t>The code for this class is adapted from a ZXing project</w:t>
      </w:r>
      <w:r>
        <w:rPr>
          <w:rFonts w:hint="eastAsia" w:ascii="Times New Roman" w:hAnsi="Times New Roman"/>
          <w:color w:val="000000"/>
          <w:sz w:val="24"/>
          <w:szCs w:val="24"/>
        </w:rPr>
        <w:t>.[1]</w:t>
      </w:r>
    </w:p>
    <w:p>
      <w:pPr>
        <w:rPr>
          <w:rFonts w:ascii="Times New Roman" w:hAnsi="Times New Roman"/>
          <w:b/>
          <w:bCs/>
          <w:sz w:val="28"/>
        </w:rPr>
      </w:pPr>
      <w:r>
        <w:rPr>
          <w:rFonts w:ascii="Times New Roman" w:hAnsi="Times New Roman"/>
          <w:b/>
          <w:bCs/>
          <w:sz w:val="28"/>
        </w:rPr>
        <w:t>Attributes:</w:t>
      </w:r>
    </w:p>
    <w:tbl>
      <w:tblPr>
        <w:tblW w:w="9000"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5"/>
        <w:gridCol w:w="1695"/>
        <w:gridCol w:w="4335"/>
        <w:gridCol w:w="1335"/>
        <w:gridCol w:w="1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6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43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3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DRAW_REGION_BOXES</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Flag to draw boxes representing the results from TessBaseAPI GetRegions().</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DRAW_TEXTLINE_BOXES</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Flag to draw boxes representing the results from TessBaseAPI GetTextlines().</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DRAW_STRIP_BOXES</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4"/>
                <w:szCs w:val="24"/>
              </w:rPr>
            </w:pPr>
            <w:r>
              <w:rPr>
                <w:rFonts w:ascii="Times New Roman" w:hAnsi="Times New Roman"/>
                <w:sz w:val="24"/>
                <w:szCs w:val="24"/>
              </w:rPr>
              <w:t>Flag to draw boxes representing the results from TessBaseAPI GetStrips().</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boolean</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DRAW_WORD_BOXES</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color w:val="000000"/>
                <w:sz w:val="24"/>
                <w:szCs w:val="24"/>
              </w:rPr>
            </w:pPr>
            <w:r>
              <w:rPr>
                <w:rFonts w:ascii="Times New Roman" w:hAnsi="Times New Roman"/>
                <w:sz w:val="24"/>
                <w:szCs w:val="24"/>
              </w:rPr>
              <w:t>Flag to draw boxes representing the results from TessBaseAPI GetWords ().</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boolean</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DRAW_TRANSPARENT_WORD_BACKGROUNDS</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Flag to draw word text with a background varying from transparent to opaque.</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boolean</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DRAW_WORD_TEXT</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Flag to draw the text of words within their respective boxes from TessBaseAPI GetWords().</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boolean</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cameraManager</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CameraManager instance to manage the camera</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CameraManager</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paint</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Paint instance to draw</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Paint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maskColor</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Color of the outside rectangle framing </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int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frameColor</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Color of rectangle framing </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int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cornerColor</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Color of the corner of the rectangle framing</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int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resultText</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Ocr result text</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OcrResultText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words</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Separated words from resultText</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String[]</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regionBoundingBoxes</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Region bounding boxes</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List&lt;Rect&gt;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textlineBoundingBoxes</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line bounding boxes</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List&lt;Rect&gt;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stripBoundingBoxes</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Strip bounding boxes</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List&lt;Rect&gt;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wordBoundingBoxes</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 bounding boxes</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List&lt;Rect&gt;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18</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previewFrame</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Rectangle frame for previewing</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Rect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19</w:t>
            </w:r>
          </w:p>
        </w:tc>
        <w:tc>
          <w:tcPr>
            <w:tcW w:w="16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rect</w:t>
            </w:r>
          </w:p>
        </w:tc>
        <w:tc>
          <w:tcPr>
            <w:tcW w:w="4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Rectangle</w:t>
            </w:r>
          </w:p>
        </w:tc>
        <w:tc>
          <w:tcPr>
            <w:tcW w:w="13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rPr>
            </w:pPr>
            <w:r>
              <w:rPr>
                <w:rFonts w:ascii="Times New Roman" w:hAnsi="Times New Roman"/>
              </w:rPr>
              <w:t>Rect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3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70"/>
        <w:gridCol w:w="2055"/>
        <w:gridCol w:w="2760"/>
        <w:gridCol w:w="2625"/>
        <w:gridCol w:w="1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5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7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62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ViewfinderView</w:t>
            </w:r>
          </w:p>
        </w:tc>
        <w:tc>
          <w:tcPr>
            <w:tcW w:w="27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the context and attributes set when the class is built from XML resource.</w:t>
            </w:r>
          </w:p>
        </w:tc>
        <w:tc>
          <w:tcPr>
            <w:tcW w:w="262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 Context, attrs : AttributeSet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0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onDraw</w:t>
            </w:r>
          </w:p>
        </w:tc>
        <w:tc>
          <w:tcPr>
            <w:tcW w:w="27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onDraw(), draw the scanning interface on the screen.</w:t>
            </w:r>
          </w:p>
        </w:tc>
        <w:tc>
          <w:tcPr>
            <w:tcW w:w="262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canvas : Canvas</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0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drawViewfinder</w:t>
            </w:r>
          </w:p>
        </w:tc>
        <w:tc>
          <w:tcPr>
            <w:tcW w:w="27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Call invalidate() to invalidate the whole view.</w:t>
            </w:r>
          </w:p>
        </w:tc>
        <w:tc>
          <w:tcPr>
            <w:tcW w:w="262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0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addResultText</w:t>
            </w:r>
          </w:p>
        </w:tc>
        <w:tc>
          <w:tcPr>
            <w:tcW w:w="27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the given OCR results for drawing to the view.</w:t>
            </w:r>
          </w:p>
        </w:tc>
        <w:tc>
          <w:tcPr>
            <w:tcW w:w="262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 OcrResultText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0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removeResultText</w:t>
            </w:r>
          </w:p>
        </w:tc>
        <w:tc>
          <w:tcPr>
            <w:tcW w:w="2760"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Remove the ocr resultText from view at next onDraw().</w:t>
            </w:r>
          </w:p>
        </w:tc>
        <w:tc>
          <w:tcPr>
            <w:tcW w:w="262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3.2.3 Package translator</w:t>
      </w:r>
    </w:p>
    <w:p>
      <w:pPr>
        <w:jc w:val="center"/>
      </w:pPr>
      <w:r>
        <w:rPr>
          <w:rFonts w:ascii="Calibri" w:hAnsi="Calibri" w:eastAsia="宋体" w:cs="Times New Roman"/>
          <w:sz w:val="22"/>
          <w:szCs w:val="28"/>
          <w:lang w:val="en-US" w:eastAsia="en-US" w:bidi="ar-SA"/>
        </w:rPr>
        <w:pict>
          <v:shape id="Picture 151" o:spid="_x0000_s1063" type="#_x0000_t75" style="height:174.75pt;width:279.7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jc w:val="cente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3.2.3.1 Class-18 LanguageCodeHelper</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图片框 1059" o:spid="_x0000_s1064" type="#_x0000_t75" style="height:84pt;width:309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handles functions relating to converting between standard language codes, and converting language codes to language names.</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870"/>
        <w:gridCol w:w="4065"/>
        <w:gridCol w:w="870"/>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40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5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LanguageCodeHelper works in LogCat when the application is running</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"LanguageCodeHelper"</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LanguageCodeHelper</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Private constructor</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mapLanguageCode</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Map the language and its code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languageCode : String</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getOcrLanguageName</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Map the given ISO 639-3 language code to a name of a language, return language name.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 Context, languageCode : String</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getTranslationLanguageName</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Map the given ISO 639-1 language code to a name of a language, return the language name.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 Context, languageCode : String</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bl>
    <w:p/>
    <w:p/>
    <w:p/>
    <w:p/>
    <w:p/>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3.2.3.2 Class-19 TranslateAsyncTask</w:t>
      </w:r>
    </w:p>
    <w:p>
      <w:pPr>
        <w:rPr>
          <w:rFonts w:ascii="Times New Roman" w:hAnsi="Times New Roman"/>
          <w:b/>
          <w:bCs/>
          <w:sz w:val="28"/>
        </w:rPr>
      </w:pPr>
      <w:r>
        <w:rPr>
          <w:rFonts w:ascii="Calibri" w:hAnsi="Calibri" w:eastAsia="宋体" w:cs="Times New Roman"/>
          <w:sz w:val="22"/>
          <w:szCs w:val="28"/>
          <w:lang w:val="en-US" w:eastAsia="en-US" w:bidi="ar-SA"/>
        </w:rPr>
        <w:pict>
          <v:shape id="图片框 1060" o:spid="_x0000_s1065" type="#_x0000_t75" style="height:168.75pt;width:453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AsyncTask&lt;String, String, Boolean&gt; and does translation in the background.</w:t>
      </w:r>
    </w:p>
    <w:p/>
    <w:p>
      <w:pPr>
        <w:rPr>
          <w:rFonts w:ascii="Times New Roman" w:hAnsi="Times New Roman"/>
          <w:b/>
          <w:bCs/>
          <w:sz w:val="28"/>
        </w:rPr>
      </w:pPr>
      <w:r>
        <w:rPr>
          <w:rFonts w:ascii="Times New Roman" w:hAnsi="Times New Roman"/>
          <w:b/>
          <w:bCs/>
          <w:sz w:val="28"/>
        </w:rPr>
        <w:t>Attributes:</w:t>
      </w:r>
    </w:p>
    <w:tbl>
      <w:tblPr>
        <w:tblW w:w="9030"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634"/>
        <w:gridCol w:w="3969"/>
        <w:gridCol w:w="1559"/>
        <w:gridCol w:w="1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63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96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55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26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TranslateAsyncTask works in LogCat when the application is running</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TranslateAsyncTask.class.getSimpleName()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 instance</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CaptureActivity</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progressView</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Progress view</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targetLanguageTextView</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Target language text view on the screen</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sourceLanguageCode</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The code of source language</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targetLanguageCode</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The code of target language </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sourceText</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 text for translation</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63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translatedText</w:t>
            </w:r>
          </w:p>
        </w:tc>
        <w:tc>
          <w:tcPr>
            <w:tcW w:w="39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Translated text </w:t>
            </w:r>
          </w:p>
        </w:tc>
        <w:tc>
          <w:tcPr>
            <w:tcW w:w="155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26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Methods:</w:t>
      </w:r>
    </w:p>
    <w:tbl>
      <w:tblPr>
        <w:tblW w:w="8985" w:type="dxa"/>
        <w:tblInd w:w="-2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2220"/>
        <w:gridCol w:w="2376"/>
        <w:gridCol w:w="2724"/>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2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37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72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2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TranslateAsyncTask</w:t>
            </w:r>
          </w:p>
        </w:tc>
        <w:tc>
          <w:tcPr>
            <w:tcW w:w="23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activity, sourceLanguageCode, targetLanguageCode, sourceText, textView and progressView.</w:t>
            </w:r>
          </w:p>
        </w:tc>
        <w:tc>
          <w:tcPr>
            <w:tcW w:w="272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 : CaptureActivity, sourceLanguageCode : String, targetLanguageCode : String, sourceText : String</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2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doInBackground</w:t>
            </w:r>
          </w:p>
        </w:tc>
        <w:tc>
          <w:tcPr>
            <w:tcW w:w="237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Call the Translator.translate() in background.</w:t>
            </w:r>
          </w:p>
        </w:tc>
        <w:tc>
          <w:tcPr>
            <w:tcW w:w="272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arg0 : String ...</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2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onPostExecute</w:t>
            </w:r>
          </w:p>
        </w:tc>
        <w:tc>
          <w:tcPr>
            <w:tcW w:w="237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 whether there is a result. If true, display the translated text.</w:t>
            </w:r>
          </w:p>
        </w:tc>
        <w:tc>
          <w:tcPr>
            <w:tcW w:w="272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result : Boolean</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3.2.3.3 Class-20 Translator</w:t>
      </w:r>
    </w:p>
    <w:p>
      <w:r>
        <w:rPr>
          <w:rFonts w:ascii="Calibri" w:hAnsi="Calibri" w:eastAsia="宋体" w:cs="Times New Roman"/>
          <w:sz w:val="22"/>
          <w:szCs w:val="28"/>
          <w:lang w:val="en-US" w:eastAsia="en-US" w:bidi="ar-SA"/>
        </w:rPr>
        <w:pict>
          <v:shape id="图片框 1061" o:spid="_x0000_s1066" type="#_x0000_t75" style="height:71.25pt;width:440.25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pPr>
      <w:r>
        <w:rPr>
          <w:rFonts w:ascii="Times New Roman" w:hAnsi="Times New Roman"/>
          <w:sz w:val="24"/>
          <w:szCs w:val="24"/>
        </w:rPr>
        <w:t>This class sends translation request to translation service.</w:t>
      </w:r>
    </w:p>
    <w:p>
      <w:pPr>
        <w:rPr>
          <w:rFonts w:ascii="Times New Roman" w:hAnsi="Times New Roman"/>
          <w:b/>
          <w:bCs/>
          <w:sz w:val="24"/>
          <w:szCs w:val="24"/>
        </w:rPr>
      </w:pPr>
    </w:p>
    <w:p>
      <w:pPr>
        <w:rPr>
          <w:rFonts w:ascii="Times New Roman" w:hAnsi="Times New Roman"/>
          <w:b/>
          <w:bCs/>
          <w:sz w:val="28"/>
        </w:rPr>
      </w:pPr>
      <w:r>
        <w:rPr>
          <w:rFonts w:ascii="Times New Roman" w:hAnsi="Times New Roman"/>
          <w:b/>
          <w:bCs/>
          <w:sz w:val="28"/>
        </w:rPr>
        <w:t>Attributes:</w:t>
      </w:r>
    </w:p>
    <w:tbl>
      <w:tblPr>
        <w:tblW w:w="901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1845"/>
        <w:gridCol w:w="4050"/>
        <w:gridCol w:w="945"/>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4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40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94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59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BAD_TRANSLATION_MSG</w:t>
            </w:r>
          </w:p>
        </w:tc>
        <w:tc>
          <w:tcPr>
            <w:tcW w:w="40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Bad translation message displayed when translation is unavailable</w:t>
            </w:r>
          </w:p>
        </w:tc>
        <w:tc>
          <w:tcPr>
            <w:tcW w:w="9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59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"[Translation unavailable]"</w:t>
            </w:r>
          </w:p>
        </w:tc>
      </w:tr>
    </w:tbl>
    <w:p>
      <w:pPr>
        <w:tabs>
          <w:tab w:val="left" w:pos="7905"/>
        </w:tabs>
        <w:rPr>
          <w:rFonts w:ascii="Times New Roman" w:hAnsi="Times New Roman"/>
          <w:b/>
          <w:bCs/>
          <w:sz w:val="28"/>
        </w:rPr>
      </w:pPr>
      <w:r>
        <w:rPr>
          <w:rFonts w:ascii="Times New Roman" w:hAnsi="Times New Roman"/>
          <w:b/>
          <w:bCs/>
          <w:sz w:val="28"/>
        </w:rPr>
        <w:t>Methods:</w:t>
      </w:r>
    </w:p>
    <w:tbl>
      <w:tblPr>
        <w:tblW w:w="9000" w:type="dxa"/>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650"/>
        <w:gridCol w:w="2946"/>
        <w:gridCol w:w="2769"/>
        <w:gridCol w:w="1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65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94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76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6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Translator</w:t>
            </w:r>
          </w:p>
        </w:tc>
        <w:tc>
          <w:tcPr>
            <w:tcW w:w="294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activity</w:t>
            </w:r>
          </w:p>
        </w:tc>
        <w:tc>
          <w:tcPr>
            <w:tcW w:w="27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 : Activity</w:t>
            </w:r>
          </w:p>
        </w:tc>
        <w:tc>
          <w:tcPr>
            <w:tcW w:w="10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65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w:t>
            </w:r>
          </w:p>
        </w:tc>
        <w:tc>
          <w:tcPr>
            <w:tcW w:w="294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Return to call TranslatorBing.translate get the translation.</w:t>
            </w:r>
          </w:p>
        </w:tc>
        <w:tc>
          <w:tcPr>
            <w:tcW w:w="276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 : android.app.Activity, sourceLanguageCode : String, targetLanguageCode : String, sourceText : String, preferences : SharedPreferences</w:t>
            </w:r>
          </w:p>
        </w:tc>
        <w:tc>
          <w:tcPr>
            <w:tcW w:w="10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bl>
    <w:p/>
    <w:p/>
    <w:p>
      <w:pPr>
        <w:rPr>
          <w:sz w:val="10"/>
          <w:szCs w:val="10"/>
        </w:rPr>
      </w:pPr>
    </w:p>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3.2.3.4 Class-21 TranslatorBing</w:t>
      </w:r>
    </w:p>
    <w:p>
      <w:r>
        <w:rPr>
          <w:rFonts w:ascii="Calibri" w:hAnsi="Calibri" w:eastAsia="宋体" w:cs="Times New Roman"/>
          <w:sz w:val="22"/>
          <w:szCs w:val="28"/>
          <w:lang w:val="en-US" w:eastAsia="en-US" w:bidi="ar-SA"/>
        </w:rPr>
        <w:pict>
          <v:shape id="图片框 1062" o:spid="_x0000_s1067" type="#_x0000_t75" style="height:111pt;width:438.75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b/>
          <w:bCs/>
          <w:sz w:val="24"/>
          <w:szCs w:val="24"/>
        </w:rPr>
      </w:pPr>
      <w:r>
        <w:rPr>
          <w:rFonts w:ascii="Times New Roman" w:hAnsi="Times New Roman"/>
          <w:sz w:val="24"/>
          <w:szCs w:val="24"/>
        </w:rPr>
        <w:t>This class performs Microsoft Translator online machine translation service.</w:t>
      </w:r>
    </w:p>
    <w:p>
      <w:pPr>
        <w:rPr>
          <w:rFonts w:ascii="Times New Roman" w:hAnsi="Times New Roman"/>
          <w:b/>
          <w:bCs/>
          <w:sz w:val="28"/>
        </w:rPr>
      </w:pPr>
      <w:r>
        <w:rPr>
          <w:rFonts w:ascii="Times New Roman" w:hAnsi="Times New Roman"/>
          <w:b/>
          <w:bCs/>
          <w:sz w:val="28"/>
        </w:rPr>
        <w:t>Reference:</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imports Microsoft Translator API. [3]</w:t>
      </w:r>
    </w:p>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28"/>
        </w:rPr>
      </w:pPr>
      <w:r>
        <w:rPr>
          <w:rFonts w:ascii="Times New Roman" w:hAnsi="Times New Roman"/>
          <w:b/>
          <w:bCs/>
          <w:sz w:val="28"/>
        </w:rPr>
        <w:t>Attributes:</w:t>
      </w:r>
    </w:p>
    <w:tbl>
      <w:tblPr>
        <w:tblW w:w="9120" w:type="dxa"/>
        <w:tblInd w:w="-2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5"/>
        <w:gridCol w:w="1080"/>
        <w:gridCol w:w="4425"/>
        <w:gridCol w:w="84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0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442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84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1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442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TranslatorBing works in LogCat when application is running</w:t>
            </w:r>
          </w:p>
        </w:tc>
        <w:tc>
          <w:tcPr>
            <w:tcW w:w="8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TranslatorBing.class.getSimpleName()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CLIENT_ID</w:t>
            </w:r>
          </w:p>
        </w:tc>
        <w:tc>
          <w:tcPr>
            <w:tcW w:w="442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Client id to apply for the Microsoft Translator service</w:t>
            </w:r>
          </w:p>
        </w:tc>
        <w:tc>
          <w:tcPr>
            <w:tcW w:w="8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“ScanInTravel”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CLIENT_SECRET</w:t>
            </w:r>
          </w:p>
        </w:tc>
        <w:tc>
          <w:tcPr>
            <w:tcW w:w="442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Client secret to apply for the Microsoft Translator service</w:t>
            </w:r>
          </w:p>
        </w:tc>
        <w:tc>
          <w:tcPr>
            <w:tcW w:w="84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“Sp3SnVg1CmCDbXP1VkEhSP3vbm6G/XWv/UPHZiWMDbw=”</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120"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45"/>
        <w:gridCol w:w="1620"/>
        <w:gridCol w:w="3165"/>
        <w:gridCol w:w="2625"/>
        <w:gridCol w:w="1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4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6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31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62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w:t>
            </w:r>
          </w:p>
        </w:tc>
        <w:tc>
          <w:tcPr>
            <w:tcW w:w="31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 using Microsoft Translator API and get the pronunciation of source text also.</w:t>
            </w:r>
          </w:p>
        </w:tc>
        <w:tc>
          <w:tcPr>
            <w:tcW w:w="262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sourceLanguageCode : String, targetLanguageCode : String, sourceText : String, preferences : SharedPreferences</w:t>
            </w:r>
          </w:p>
        </w:tc>
        <w:tc>
          <w:tcPr>
            <w:tcW w:w="1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toLanguage</w:t>
            </w:r>
          </w:p>
        </w:tc>
        <w:tc>
          <w:tcPr>
            <w:tcW w:w="316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Convert the given name of a natural language into a language from the enum of Languages supported by Microsoft Translator translation service.</w:t>
            </w:r>
          </w:p>
        </w:tc>
        <w:tc>
          <w:tcPr>
            <w:tcW w:w="262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languageName : String</w:t>
            </w:r>
          </w:p>
        </w:tc>
        <w:tc>
          <w:tcPr>
            <w:tcW w:w="1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4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6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Speak</w:t>
            </w:r>
          </w:p>
        </w:tc>
        <w:tc>
          <w:tcPr>
            <w:tcW w:w="316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Set the media player to play the pronunciation of source text.</w:t>
            </w:r>
          </w:p>
        </w:tc>
        <w:tc>
          <w:tcPr>
            <w:tcW w:w="262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preferences : SharedPreferences</w:t>
            </w:r>
          </w:p>
        </w:tc>
        <w:tc>
          <w:tcPr>
            <w:tcW w:w="1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r>
        <w:rPr>
          <w:rFonts w:ascii="Times New Roman" w:hAnsi="Times New Roman"/>
          <w:b/>
          <w:bCs/>
          <w:sz w:val="36"/>
          <w:szCs w:val="36"/>
        </w:rPr>
        <w:t>3.2.3.5 Class-22 TranslateFavorites</w:t>
      </w:r>
    </w:p>
    <w:p>
      <w:pPr>
        <w:jc w:val="center"/>
      </w:pPr>
      <w:r>
        <w:rPr>
          <w:rFonts w:ascii="Calibri" w:hAnsi="Calibri" w:eastAsia="宋体" w:cs="Times New Roman"/>
          <w:sz w:val="22"/>
          <w:szCs w:val="28"/>
          <w:lang w:val="en-US" w:eastAsia="en-US" w:bidi="ar-SA"/>
        </w:rPr>
        <w:pict>
          <v:shape id="Picture 42" o:spid="_x0000_s1068" type="#_x0000_t75" style="height:147.75pt;width:415.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rPr>
          <w:rFonts w:ascii="Times New Roman" w:hAnsi="Times New Roman"/>
          <w:sz w:val="24"/>
          <w:szCs w:val="24"/>
        </w:rPr>
      </w:pPr>
      <w:r>
        <w:rPr>
          <w:rFonts w:ascii="Times New Roman" w:hAnsi="Times New Roman"/>
          <w:sz w:val="24"/>
          <w:szCs w:val="24"/>
        </w:rPr>
        <w:t>This class extends AsyncTask&lt;String, String, Boolean&gt;, and requests the translation with the pronunciation for selected Location Chinese name in Favorites from Microsoft Translator API in background.</w:t>
      </w:r>
    </w:p>
    <w:p>
      <w:pPr>
        <w:rPr>
          <w:rFonts w:ascii="Times New Roman" w:hAnsi="Times New Roman"/>
          <w:b/>
          <w:bCs/>
          <w:sz w:val="28"/>
        </w:rPr>
      </w:pPr>
      <w:r>
        <w:rPr>
          <w:rFonts w:ascii="Times New Roman" w:hAnsi="Times New Roman"/>
          <w:b/>
          <w:bCs/>
          <w:sz w:val="28"/>
        </w:rPr>
        <w:t>Attributes:</w:t>
      </w:r>
    </w:p>
    <w:tbl>
      <w:tblPr>
        <w:tblW w:w="9120" w:type="dxa"/>
        <w:tblInd w:w="-2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5"/>
        <w:gridCol w:w="1080"/>
        <w:gridCol w:w="3800"/>
        <w:gridCol w:w="1465"/>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0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4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1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TranslateFavorites works in LogCat when application is running</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TranslateFavorites.class.getSimpleName()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SingleLocationActivity instance </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SingleLocationActivity</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sourceLanguageCode</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The code of source language</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targetLanguageCode</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The code of target language </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sourceText</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 text for translation including pronunciation</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translatedText</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Translated text to check whether pronunciation is received or not</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p>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8985" w:type="dxa"/>
        <w:tblInd w:w="-2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2220"/>
        <w:gridCol w:w="2376"/>
        <w:gridCol w:w="2724"/>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2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37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72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2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TranslateFavorites</w:t>
            </w:r>
          </w:p>
        </w:tc>
        <w:tc>
          <w:tcPr>
            <w:tcW w:w="23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activity, sourceLanguageCode, targetLanguageCode, and sourceText.</w:t>
            </w:r>
          </w:p>
        </w:tc>
        <w:tc>
          <w:tcPr>
            <w:tcW w:w="272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 : SingleLocationActivity, sourceLanguageCode : String, targetLanguageCode : String, sourceText : String</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2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doInBackground</w:t>
            </w:r>
          </w:p>
        </w:tc>
        <w:tc>
          <w:tcPr>
            <w:tcW w:w="237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Call the Translator.translate() in background.</w:t>
            </w:r>
          </w:p>
        </w:tc>
        <w:tc>
          <w:tcPr>
            <w:tcW w:w="272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arg0 : String ...</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2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onPostExecute</w:t>
            </w:r>
          </w:p>
        </w:tc>
        <w:tc>
          <w:tcPr>
            <w:tcW w:w="237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 whether there is a result. If false, display an error message.</w:t>
            </w:r>
          </w:p>
        </w:tc>
        <w:tc>
          <w:tcPr>
            <w:tcW w:w="272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result : Boolean</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sz w:val="10"/>
          <w:szCs w:val="10"/>
        </w:rPr>
      </w:pPr>
    </w:p>
    <w:p>
      <w:pPr>
        <w:rPr>
          <w:sz w:val="10"/>
          <w:szCs w:val="10"/>
        </w:rPr>
      </w:pPr>
    </w:p>
    <w:p/>
    <w:p>
      <w:pPr>
        <w:rPr>
          <w:rFonts w:ascii="Times New Roman" w:hAnsi="Times New Roman"/>
          <w:b/>
          <w:bCs/>
          <w:sz w:val="36"/>
          <w:szCs w:val="36"/>
        </w:rPr>
      </w:pPr>
      <w:r>
        <w:rPr>
          <w:rFonts w:ascii="Times New Roman" w:hAnsi="Times New Roman"/>
          <w:b/>
          <w:bCs/>
          <w:sz w:val="36"/>
          <w:szCs w:val="36"/>
        </w:rPr>
        <w:t>3.2.3.6 Class-23 TranslateWordbook</w:t>
      </w:r>
    </w:p>
    <w:p>
      <w:pPr>
        <w:jc w:val="center"/>
      </w:pPr>
      <w:r>
        <w:rPr>
          <w:rFonts w:ascii="Calibri" w:hAnsi="Calibri" w:eastAsia="宋体" w:cs="Times New Roman"/>
          <w:sz w:val="22"/>
          <w:szCs w:val="28"/>
          <w:lang w:val="en-US" w:eastAsia="en-US" w:bidi="ar-SA"/>
        </w:rPr>
        <w:pict>
          <v:shape id="Picture 43" o:spid="_x0000_s1069" type="#_x0000_t75" style="height:127.5pt;width:415.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rPr>
          <w:rFonts w:ascii="Times New Roman" w:hAnsi="Times New Roman"/>
          <w:sz w:val="24"/>
          <w:szCs w:val="24"/>
        </w:rPr>
      </w:pPr>
      <w:r>
        <w:rPr>
          <w:rFonts w:ascii="Times New Roman" w:hAnsi="Times New Roman"/>
          <w:sz w:val="24"/>
          <w:szCs w:val="24"/>
        </w:rPr>
        <w:t>This class extends AsyncTask&lt;String, String, Boolean&gt;, and requests the translation with the pronunciation for selected word in Word Book from Microsoft Translator API in background.</w:t>
      </w:r>
    </w:p>
    <w:p>
      <w:pPr>
        <w:rPr>
          <w:rFonts w:ascii="Times New Roman" w:hAnsi="Times New Roman"/>
          <w:b/>
          <w:bCs/>
          <w:sz w:val="28"/>
        </w:rPr>
      </w:pPr>
      <w:r>
        <w:rPr>
          <w:rFonts w:ascii="Times New Roman" w:hAnsi="Times New Roman"/>
          <w:b/>
          <w:bCs/>
          <w:sz w:val="28"/>
        </w:rPr>
        <w:t>Attributes:</w:t>
      </w:r>
    </w:p>
    <w:tbl>
      <w:tblPr>
        <w:tblW w:w="9120" w:type="dxa"/>
        <w:tblInd w:w="-2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5"/>
        <w:gridCol w:w="1080"/>
        <w:gridCol w:w="3800"/>
        <w:gridCol w:w="1465"/>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0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8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4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1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TranslateWordbook works in LogCat when application is running</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TranslateWordbook.class.getSimpleName()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SingleWordActivity instance </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SingleWordActivity</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sourceLanguageCode</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The code of source language</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targetLanguageCode</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The code of target language </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sourceText</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Source text for translation including pronunciation</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translatedText</w:t>
            </w:r>
          </w:p>
        </w:tc>
        <w:tc>
          <w:tcPr>
            <w:tcW w:w="38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Translated text to check whether pronunciation is received or not</w:t>
            </w:r>
          </w:p>
        </w:tc>
        <w:tc>
          <w:tcPr>
            <w:tcW w:w="14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8985" w:type="dxa"/>
        <w:tblInd w:w="-2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5"/>
        <w:gridCol w:w="2220"/>
        <w:gridCol w:w="2376"/>
        <w:gridCol w:w="2724"/>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2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37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72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8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2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TranslateWordbook</w:t>
            </w:r>
          </w:p>
        </w:tc>
        <w:tc>
          <w:tcPr>
            <w:tcW w:w="23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activity, sourceLanguageCode, targetLanguageCode, and sourceText.</w:t>
            </w:r>
          </w:p>
        </w:tc>
        <w:tc>
          <w:tcPr>
            <w:tcW w:w="272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activity : SingleWordActivity, sourceLanguageCode : String, targetLanguageCode : String, sourceText : String</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2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doInBackground</w:t>
            </w:r>
          </w:p>
        </w:tc>
        <w:tc>
          <w:tcPr>
            <w:tcW w:w="237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Call the Translator.translate() in background.</w:t>
            </w:r>
          </w:p>
        </w:tc>
        <w:tc>
          <w:tcPr>
            <w:tcW w:w="272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arg0 : String ...</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2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onPostExecute</w:t>
            </w:r>
          </w:p>
        </w:tc>
        <w:tc>
          <w:tcPr>
            <w:tcW w:w="2376"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 whether there is a result. If false, display an error message.</w:t>
            </w:r>
          </w:p>
        </w:tc>
        <w:tc>
          <w:tcPr>
            <w:tcW w:w="272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result : Boolean</w:t>
            </w:r>
          </w:p>
        </w:tc>
        <w:tc>
          <w:tcPr>
            <w:tcW w:w="108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b/>
          <w:bCs/>
          <w:sz w:val="44"/>
          <w:szCs w:val="44"/>
        </w:rPr>
      </w:pPr>
    </w:p>
    <w:p>
      <w:pPr>
        <w:rPr>
          <w:rFonts w:ascii="Times New Roman" w:hAnsi="Times New Roman"/>
          <w:b/>
          <w:bCs/>
          <w:sz w:val="36"/>
          <w:szCs w:val="36"/>
        </w:rPr>
      </w:pPr>
      <w:r>
        <w:rPr>
          <w:rFonts w:ascii="Times New Roman" w:hAnsi="Times New Roman"/>
          <w:b/>
          <w:bCs/>
          <w:sz w:val="36"/>
          <w:szCs w:val="36"/>
        </w:rPr>
        <w:t>3.2.4 Package map</w:t>
      </w:r>
    </w:p>
    <w:p>
      <w:pPr>
        <w:jc w:val="center"/>
      </w:pPr>
      <w:r>
        <w:rPr>
          <w:rFonts w:ascii="Calibri" w:hAnsi="Calibri" w:eastAsia="宋体" w:cs="Times New Roman"/>
          <w:sz w:val="22"/>
          <w:szCs w:val="28"/>
          <w:lang w:val="en-US" w:eastAsia="en-US" w:bidi="ar-SA"/>
        </w:rPr>
        <w:pict>
          <v:shape id="Picture 152" o:spid="_x0000_s1070" type="#_x0000_t75" style="height:220.5pt;width:318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jc w:val="cente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3.2.4.1 Class-24 DownloadImageTask</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Picture 44" o:spid="_x0000_s1071" type="#_x0000_t75" style="height:84pt;width:226.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AsyncTask&lt;String, Void, Bitmap&gt;, and downloads the static map image from url in the background.</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870"/>
        <w:gridCol w:w="4065"/>
        <w:gridCol w:w="870"/>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40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5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DownloadImageTask works in LogCat when the application is running</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DownloadImageTask.class.getName()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to display the downloaded image</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DownloadImageTask</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the imageView</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 : ImageView</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doInBackground</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Convert the url to bitmap if internet is available. If not, convert an image with error message to bitmap.</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params : String ...</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onPostExecute</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Set the image to imageView</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result : Bitmap</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b/>
          <w:bCs/>
          <w:sz w:val="36"/>
          <w:szCs w:val="36"/>
        </w:rPr>
      </w:pPr>
    </w:p>
    <w:p>
      <w:pPr>
        <w:rPr>
          <w:rFonts w:ascii="Times New Roman" w:hAnsi="Times New Roman"/>
          <w:b/>
          <w:bCs/>
          <w:sz w:val="36"/>
          <w:szCs w:val="36"/>
        </w:rPr>
      </w:pPr>
      <w:r>
        <w:rPr>
          <w:rFonts w:ascii="Times New Roman" w:hAnsi="Times New Roman"/>
          <w:b/>
          <w:bCs/>
          <w:sz w:val="36"/>
          <w:szCs w:val="36"/>
        </w:rPr>
        <w:t>3.2.4.2 Class-25 HttpConnection</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Picture 45" o:spid="_x0000_s1072" type="#_x0000_t75" style="height:46.5pt;width:200.25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class handles the http connection, and sends request for getting route to Google Maps API through http. </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870"/>
        <w:gridCol w:w="4065"/>
        <w:gridCol w:w="870"/>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40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5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HttpConnection works in LogCat when the application is running</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HttpConnection.class.getName()</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readUrl</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Convert received string to send request to Google Maps API through http.</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mapsApiDirectionsUrl : String</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bl>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10"/>
          <w:szCs w:val="10"/>
        </w:rPr>
      </w:pPr>
    </w:p>
    <w:p>
      <w:pPr>
        <w:rPr>
          <w:rFonts w:ascii="Times New Roman" w:hAnsi="Times New Roman"/>
          <w:b/>
          <w:bCs/>
          <w:sz w:val="36"/>
          <w:szCs w:val="36"/>
        </w:rPr>
      </w:pPr>
      <w:r>
        <w:rPr>
          <w:rFonts w:ascii="Times New Roman" w:hAnsi="Times New Roman"/>
          <w:b/>
          <w:bCs/>
          <w:sz w:val="36"/>
          <w:szCs w:val="36"/>
        </w:rPr>
        <w:t>3.2.4.3 Class-26 MapActivity</w:t>
      </w:r>
    </w:p>
    <w:p>
      <w:pPr>
        <w:rPr>
          <w:rFonts w:ascii="Times New Roman" w:hAnsi="Times New Roman"/>
          <w:b/>
          <w:bCs/>
          <w:sz w:val="36"/>
          <w:szCs w:val="36"/>
        </w:rPr>
      </w:pPr>
      <w:r>
        <w:rPr>
          <w:rFonts w:ascii="Calibri" w:hAnsi="Calibri" w:eastAsia="宋体" w:cs="Times New Roman"/>
          <w:sz w:val="22"/>
          <w:szCs w:val="28"/>
          <w:lang w:val="en-US" w:eastAsia="en-US" w:bidi="ar-SA"/>
        </w:rPr>
        <w:pict>
          <v:shape id="Picture 46" o:spid="_x0000_s1073" type="#_x0000_t75" style="height:328.5pt;width:415.5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rPr>
          <w:rFonts w:ascii="Times New Roman" w:hAnsi="Times New Roman"/>
          <w:b/>
          <w:bCs/>
          <w:sz w:val="28"/>
        </w:rPr>
      </w:pP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FragmentActivity, and handles the map to display the locations with marker and route on the screen.</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This class imports com.google.android.gms.maps from google play services library to support the map display and also Google Maps Android API V2. [4]</w:t>
      </w: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814"/>
        <w:gridCol w:w="3260"/>
        <w:gridCol w:w="1984"/>
        <w:gridCol w:w="1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1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2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31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MapActivity works in LogCat when the application is running</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MapActivity.class.getName()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Map</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GoogleMap instance to support map display</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GoogleMap</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gpsLocation</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 provided by GPS_PROVIDER</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currentPosition</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 LatLng instance to store the current position provided by GPS</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LatLng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Changed</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 LatLng instance to store the changed position if GPS detects that current location is changed</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LatLng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Destination</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 LatLng instance to store the position referred to the destination user selects</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LatLng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GpsManager</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LocationManager instance to handle the detection of user’s current location </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LocationManager</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Latitude</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Received latitude of Location to be displayed on map</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double</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Longitude</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Received longitude of Location to be displayed on map</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double</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name_chi</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Received Chinese name of Location to be displayed on map</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name_eng</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Received English name of Location to be displayed on map</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addToFavoritesButton</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to receive the request to add the selected Location to Favorites</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backButton</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to receive the request to go back to previous page</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frameLayout</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Frame layout of the tap buttons at the bottom of the screen</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FrameLayout</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map_tab_favorites</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 for the button to go to Favorites page</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map_tab_scan</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 for the button to go to scanning page</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map_tab_route</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 for the button to get the route from the current position to the destination</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18</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map_tab_home</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 for the button to go to home page</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19</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map_tab_wordbook</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 for the button to go to Word book page</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20</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title_bar_text</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 to display the title on the screen</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Override the onCreate( ),initialize all the ImageViews and TextViews which will be displayed on the screen, and set the listener to them. And also initialize the map fragment.</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Override onDestroy( ) to cleanup before activity is destroyed</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showLocation</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Add the marker of the received position on the map and zoom in it.</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LatLng</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showMarkers</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Add a list of markers of received positions on the map.</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markers : List&lt;.Map&lt;String, Object&gt;&gt;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getMapsApiDirectionsUrl</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 the url String for getting the route from current position to destination</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addMarkers</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Add markers of the current position and also the destination on the map</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
    <w:p>
      <w:pPr>
        <w:rPr>
          <w:rFonts w:ascii="Times New Roman" w:hAnsi="Times New Roman"/>
          <w:b/>
          <w:bCs/>
          <w:sz w:val="28"/>
        </w:rPr>
      </w:pPr>
      <w:r>
        <w:rPr>
          <w:rFonts w:ascii="Times New Roman" w:hAnsi="Times New Roman"/>
          <w:b/>
          <w:bCs/>
          <w:sz w:val="28"/>
        </w:rPr>
        <w:t xml:space="preserve">Contained Classes:  </w:t>
      </w:r>
    </w:p>
    <w:p>
      <w:pPr>
        <w:tabs>
          <w:tab w:val="left" w:pos="3450"/>
        </w:tabs>
        <w:rPr>
          <w:rFonts w:ascii="Times New Roman" w:hAnsi="Times New Roman"/>
          <w:b/>
          <w:bCs/>
          <w:sz w:val="28"/>
        </w:rPr>
      </w:pPr>
      <w:r>
        <w:rPr>
          <w:rFonts w:ascii="Times New Roman" w:hAnsi="Times New Roman"/>
          <w:b/>
          <w:bCs/>
          <w:sz w:val="28"/>
        </w:rPr>
        <w:t>3.2.4.3.1 ParserTask</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889"/>
        <w:gridCol w:w="2976"/>
        <w:gridCol w:w="2127"/>
        <w:gridCol w:w="14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8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97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12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4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doInBackground</w:t>
            </w:r>
          </w:p>
        </w:tc>
        <w:tc>
          <w:tcPr>
            <w:tcW w:w="29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Initialize a PathJSONParser instance to invoke parse() method to parse the received jsonData in the background, returns the String storing the route.</w:t>
            </w:r>
          </w:p>
        </w:tc>
        <w:tc>
          <w:tcPr>
            <w:tcW w:w="21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jsonData : String ...</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 List&lt; HashMap&lt;String, String&gt;&gt;&gt;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onPostExecute</w:t>
            </w:r>
          </w:p>
        </w:tc>
        <w:tc>
          <w:tcPr>
            <w:tcW w:w="29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Draw the polyline following the route received and display it on the map.</w:t>
            </w:r>
          </w:p>
        </w:tc>
        <w:tc>
          <w:tcPr>
            <w:tcW w:w="21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routes : List&lt; List&lt; HashMap&lt;String, String&gt;&gt;&gt;</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tabs>
          <w:tab w:val="left" w:pos="3450"/>
        </w:tabs>
        <w:rPr>
          <w:rFonts w:ascii="Times New Roman" w:hAnsi="Times New Roman"/>
          <w:b/>
          <w:bCs/>
          <w:sz w:val="28"/>
        </w:rPr>
      </w:pPr>
    </w:p>
    <w:p>
      <w:pPr>
        <w:tabs>
          <w:tab w:val="left" w:pos="3450"/>
        </w:tabs>
        <w:rPr>
          <w:rFonts w:ascii="Times New Roman" w:hAnsi="Times New Roman"/>
          <w:b/>
          <w:bCs/>
          <w:sz w:val="28"/>
        </w:rPr>
      </w:pPr>
      <w:r>
        <w:rPr>
          <w:rFonts w:ascii="Times New Roman" w:hAnsi="Times New Roman"/>
          <w:b/>
          <w:bCs/>
          <w:sz w:val="28"/>
        </w:rPr>
        <w:t>3.2.4.3.2 GpsLocationListener</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889"/>
        <w:gridCol w:w="2976"/>
        <w:gridCol w:w="2127"/>
        <w:gridCol w:w="14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8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97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12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4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onLocationChanged</w:t>
            </w:r>
          </w:p>
        </w:tc>
        <w:tc>
          <w:tcPr>
            <w:tcW w:w="29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If current position is changed, new position is refreshed on the map.</w:t>
            </w:r>
          </w:p>
        </w:tc>
        <w:tc>
          <w:tcPr>
            <w:tcW w:w="21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 : Location</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onProviderDisabled</w:t>
            </w:r>
          </w:p>
        </w:tc>
        <w:tc>
          <w:tcPr>
            <w:tcW w:w="29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If provider is disabled, system logs the name of disabled provider.</w:t>
            </w:r>
          </w:p>
        </w:tc>
        <w:tc>
          <w:tcPr>
            <w:tcW w:w="21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provider : String</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onProviderEnabled</w:t>
            </w:r>
          </w:p>
        </w:tc>
        <w:tc>
          <w:tcPr>
            <w:tcW w:w="29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If provider is enabled, system logs the name of enabled provider.</w:t>
            </w:r>
          </w:p>
        </w:tc>
        <w:tc>
          <w:tcPr>
            <w:tcW w:w="21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provider : String</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onStatusChanged</w:t>
            </w:r>
          </w:p>
        </w:tc>
        <w:tc>
          <w:tcPr>
            <w:tcW w:w="29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If provider’s status is changed, system logs the name of changed provider.</w:t>
            </w:r>
          </w:p>
        </w:tc>
        <w:tc>
          <w:tcPr>
            <w:tcW w:w="21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provider : String, status : int, extras : Bundle</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tabs>
          <w:tab w:val="left" w:pos="3450"/>
        </w:tabs>
        <w:rPr>
          <w:rFonts w:ascii="Times New Roman" w:hAnsi="Times New Roman"/>
          <w:b/>
          <w:bCs/>
          <w:sz w:val="28"/>
        </w:rPr>
      </w:pPr>
    </w:p>
    <w:p>
      <w:pPr>
        <w:tabs>
          <w:tab w:val="left" w:pos="3450"/>
        </w:tabs>
        <w:rPr>
          <w:rFonts w:ascii="Times New Roman" w:hAnsi="Times New Roman"/>
          <w:b/>
          <w:bCs/>
          <w:sz w:val="28"/>
        </w:rPr>
      </w:pPr>
      <w:r>
        <w:rPr>
          <w:rFonts w:ascii="Times New Roman" w:hAnsi="Times New Roman"/>
          <w:b/>
          <w:bCs/>
          <w:sz w:val="28"/>
        </w:rPr>
        <w:t>3.2.4.3.3 ReadTask</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889"/>
        <w:gridCol w:w="2976"/>
        <w:gridCol w:w="2127"/>
        <w:gridCol w:w="14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8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97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12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4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doInBackground</w:t>
            </w:r>
          </w:p>
        </w:tc>
        <w:tc>
          <w:tcPr>
            <w:tcW w:w="29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Initialize a HttpConnection instance, and invoke readUrl( ) in the background.</w:t>
            </w:r>
          </w:p>
        </w:tc>
        <w:tc>
          <w:tcPr>
            <w:tcW w:w="21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url : String ...</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onPostExecute</w:t>
            </w:r>
          </w:p>
        </w:tc>
        <w:tc>
          <w:tcPr>
            <w:tcW w:w="297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Invoke ParserTask( )</w:t>
            </w:r>
          </w:p>
        </w:tc>
        <w:tc>
          <w:tcPr>
            <w:tcW w:w="212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result : String</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tabs>
          <w:tab w:val="left" w:pos="3450"/>
        </w:tabs>
        <w:rPr>
          <w:rFonts w:ascii="Times New Roman" w:hAnsi="Times New Roman"/>
          <w:b/>
          <w:bCs/>
          <w:sz w:val="28"/>
        </w:rPr>
      </w:pPr>
    </w:p>
    <w:p>
      <w:pPr>
        <w:tabs>
          <w:tab w:val="left" w:pos="3450"/>
        </w:tabs>
        <w:rPr>
          <w:rFonts w:ascii="Times New Roman" w:hAnsi="Times New Roman"/>
          <w:sz w:val="24"/>
          <w:szCs w:val="24"/>
        </w:rPr>
        <w:sectPr>
          <w:footerReference r:id="rId5" w:type="default"/>
          <w:footnotePr>
            <w:pos w:val="beneathText"/>
          </w:footnotePr>
          <w:pgSz w:w="11906" w:h="16838"/>
          <w:pgMar w:top="1440" w:right="1800" w:bottom="1440" w:left="1800" w:header="851" w:footer="992" w:gutter="0"/>
          <w:cols w:space="720" w:num="1"/>
          <w:titlePg/>
          <w:docGrid w:type="lines" w:linePitch="312" w:charSpace="0"/>
        </w:sectPr>
      </w:pPr>
      <w:r>
        <w:rPr>
          <w:rFonts w:ascii="Times New Roman" w:hAnsi="Times New Roman"/>
          <w:sz w:val="24"/>
          <w:szCs w:val="24"/>
        </w:rPr>
        <w:tab/>
      </w:r>
    </w:p>
    <w:p>
      <w:pPr>
        <w:rPr>
          <w:rFonts w:ascii="Times New Roman" w:hAnsi="Times New Roman"/>
          <w:b/>
          <w:bCs/>
          <w:sz w:val="36"/>
          <w:szCs w:val="36"/>
        </w:rPr>
      </w:pPr>
      <w:r>
        <w:rPr>
          <w:rFonts w:ascii="Times New Roman" w:hAnsi="Times New Roman"/>
          <w:b/>
          <w:bCs/>
          <w:sz w:val="36"/>
          <w:szCs w:val="36"/>
        </w:rPr>
        <w:t>3.2.4.4 Class-27 PathJSONParser</w:t>
      </w:r>
    </w:p>
    <w:p>
      <w:pPr>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47" o:spid="_x0000_s1074" type="#_x0000_t75" style="height:58.5pt;width:286.5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class handles the JSON object, parses it into path stored in HashMap, and decodes the polylines following the path. </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This class imports org.json. [5]</w:t>
      </w:r>
    </w:p>
    <w:p>
      <w:pPr>
        <w:rPr>
          <w:rFonts w:ascii="Times New Roman" w:hAnsi="Times New Roman"/>
          <w:b/>
          <w:bCs/>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814"/>
        <w:gridCol w:w="3260"/>
        <w:gridCol w:w="1984"/>
        <w:gridCol w:w="1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1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2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31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PathJSONParser works in LogCat when the application is running</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PathJSONParser.class.getName()</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889"/>
        <w:gridCol w:w="2835"/>
        <w:gridCol w:w="1984"/>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8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73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Parse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Parse JSONObject into path, store path in HashMap.</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jObject : JSONObject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 List&lt; HashMap&lt;String, String&gt;&gt;&gt;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decodePoly</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Decode the polylines from received String.</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encoded : String</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 LatLng&gt;</w:t>
            </w:r>
          </w:p>
        </w:tc>
      </w:tr>
    </w:tbl>
    <w:p>
      <w:pPr>
        <w:rPr>
          <w:rFonts w:ascii="Times New Roman" w:hAnsi="Times New Roman"/>
          <w:b/>
          <w:bCs/>
          <w:sz w:val="36"/>
          <w:szCs w:val="36"/>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36"/>
          <w:szCs w:val="36"/>
        </w:rPr>
      </w:pPr>
      <w:r>
        <w:rPr>
          <w:rFonts w:ascii="Times New Roman" w:hAnsi="Times New Roman"/>
          <w:b/>
          <w:bCs/>
          <w:sz w:val="36"/>
          <w:szCs w:val="36"/>
        </w:rPr>
        <w:t>3.2.4.5 Class-28 PlaceDetailsJSONParser</w:t>
      </w:r>
    </w:p>
    <w:p>
      <w:pPr>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48" o:spid="_x0000_s1075" type="#_x0000_t75" style="height:46.5pt;width:264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handles the JSON object, parses it into place details which is stored in HashMap.</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This class imports org.json. [5]</w:t>
      </w:r>
    </w:p>
    <w:p>
      <w:pPr>
        <w:rPr>
          <w:rFonts w:ascii="Times New Roman" w:hAnsi="Times New Roman"/>
          <w:b/>
          <w:bCs/>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814"/>
        <w:gridCol w:w="3260"/>
        <w:gridCol w:w="1984"/>
        <w:gridCol w:w="1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1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2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31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PlaceDetailsJSONParser works in LogCat when the application is running</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PlaceDetailsJSONParser.class.getName()</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889"/>
        <w:gridCol w:w="2835"/>
        <w:gridCol w:w="1984"/>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8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73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Parse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Parse the JSONObject to place details and store the information in HashMap.</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jObject : JSONObject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List&lt;HashMap&lt;String, String&gt;&gt;</w:t>
            </w:r>
          </w:p>
        </w:tc>
      </w:tr>
    </w:tbl>
    <w:p>
      <w:pPr>
        <w:rPr>
          <w:rFonts w:ascii="Times New Roman" w:hAnsi="Times New Roman"/>
          <w:b/>
          <w:bCs/>
          <w:sz w:val="36"/>
          <w:szCs w:val="36"/>
        </w:rPr>
      </w:pPr>
    </w:p>
    <w:p>
      <w:pPr>
        <w:rPr>
          <w:rFonts w:ascii="Times New Roman" w:hAnsi="Times New Roman"/>
          <w:b/>
          <w:bCs/>
          <w:sz w:val="44"/>
          <w:szCs w:val="44"/>
        </w:rPr>
      </w:pPr>
    </w:p>
    <w:p>
      <w:pPr>
        <w:rPr>
          <w:rFonts w:ascii="Times New Roman" w:hAnsi="Times New Roman"/>
          <w:b/>
          <w:bCs/>
          <w:sz w:val="44"/>
          <w:szCs w:val="44"/>
        </w:rPr>
      </w:pPr>
    </w:p>
    <w:p>
      <w:r>
        <w:rPr>
          <w:rFonts w:ascii="Times New Roman" w:hAnsi="Times New Roman"/>
          <w:b/>
          <w:bCs/>
          <w:sz w:val="36"/>
          <w:szCs w:val="36"/>
        </w:rPr>
        <w:t>3.2.4.6 Class-29 PlaceJSONParser</w:t>
      </w:r>
    </w:p>
    <w:p>
      <w:pPr>
        <w:jc w:val="center"/>
      </w:pPr>
      <w:r>
        <w:rPr>
          <w:rFonts w:ascii="Calibri" w:hAnsi="Calibri" w:eastAsia="宋体" w:cs="Times New Roman"/>
          <w:sz w:val="22"/>
          <w:szCs w:val="28"/>
          <w:lang w:val="en-US" w:eastAsia="en-US" w:bidi="ar-SA"/>
        </w:rPr>
        <w:pict>
          <v:shape id="Picture 49" o:spid="_x0000_s1076" type="#_x0000_t75" style="height:70.5pt;width:271.5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handles the JSON object, parses it into a list of places and stores them into a list of HashMaps.</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This class imports org.json. [5]</w:t>
      </w:r>
    </w:p>
    <w:p>
      <w:pPr>
        <w:rPr>
          <w:rFonts w:ascii="Times New Roman" w:hAnsi="Times New Roman"/>
          <w:b/>
          <w:bCs/>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814"/>
        <w:gridCol w:w="3260"/>
        <w:gridCol w:w="1984"/>
        <w:gridCol w:w="1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1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2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31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1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2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PlaceJSONParser works in LogCat when the application is running</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31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PlaceJSONParser.class.getName()</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889"/>
        <w:gridCol w:w="2835"/>
        <w:gridCol w:w="1984"/>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8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73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Parse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Parse the JSONObject to a list of places and stores them into a list of HashMaps.</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jObject : JSONObject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List&lt;HashMap&lt;String, String&gt;&gt;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getPlaces</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Invoke getPlace( ) to parse each place and add it to a list of HashMap.</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jPlaces : JSONArray</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List&lt;HashMap&lt;String, String&gt;&gt;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getPlace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Parse place JSON object and store it in a HashMap.</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jPlace : JSONObject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HashMap&lt;String, String&gt;</w:t>
            </w:r>
          </w:p>
        </w:tc>
      </w:tr>
    </w:tbl>
    <w:p>
      <w:pPr>
        <w:rPr>
          <w:rFonts w:ascii="Times New Roman" w:hAnsi="Times New Roman"/>
          <w:b/>
          <w:bCs/>
          <w:sz w:val="36"/>
          <w:szCs w:val="36"/>
        </w:rPr>
      </w:pPr>
      <w:r>
        <w:rPr>
          <w:rFonts w:ascii="Times New Roman" w:hAnsi="Times New Roman"/>
          <w:b/>
          <w:bCs/>
          <w:sz w:val="36"/>
          <w:szCs w:val="36"/>
        </w:rPr>
        <w:t>3.2.4.7 Class-30 PlaceProvider</w:t>
      </w:r>
    </w:p>
    <w:p>
      <w:r>
        <w:rPr>
          <w:rFonts w:ascii="Calibri" w:hAnsi="Calibri" w:eastAsia="宋体" w:cs="Times New Roman"/>
          <w:sz w:val="22"/>
          <w:szCs w:val="28"/>
          <w:lang w:val="en-US" w:eastAsia="en-US" w:bidi="ar-SA"/>
        </w:rPr>
        <w:pict>
          <v:shape id="Picture 50" o:spid="_x0000_s1077" type="#_x0000_t75" style="height:286.5pt;width:414.75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ContentProvider, and provides place information by handling different urls and the connection to Google Maps Android API V2.</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This class imports org.json. [5]</w:t>
      </w:r>
    </w:p>
    <w:p>
      <w:pPr>
        <w:rPr>
          <w:rFonts w:ascii="Times New Roman" w:hAnsi="Times New Roman"/>
          <w:sz w:val="10"/>
          <w:szCs w:val="10"/>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955"/>
        <w:gridCol w:w="2694"/>
        <w:gridCol w:w="1417"/>
        <w:gridCol w:w="2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95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269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41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30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PlaceProvider works in LogCat when the application is running</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PlaceProvider.class.getName()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AUTHORITY</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Authority for setting the uri</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"com.sit.map.PlaceProvider"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SEARCH_URI</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 for search action</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Uri.parse("content://" + AUTHORITY+ "/search")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DETAILS_URI</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 for details request</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Uri.parse("content://" + AUTHORITY+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SEARCH</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Integer referred to search</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SUGGESTIONS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Integer referred to suggestions </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DETAILS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Integer referred to details</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mKey</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Browser key from Google APIs </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"key=AIzaSyARTJmGVR95SjSMZEy7UGMbbP0JBXOjq6M"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mUriMatcher</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UriMatcher for this content provider</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UriMatcher</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PlaceProvider.buildUriMatcher()</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889"/>
        <w:gridCol w:w="2835"/>
        <w:gridCol w:w="1984"/>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8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73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buildUriMatcher</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Define a set of uris allowed within this content provider, including SEARCH, SUGGESTIONS and DETAILS uri.</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UriMatcher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query</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Check the type of received uri. If it is SEARCH, define Cursor object with columns “description”, “lat”, “lng” and “formatted_address”. Initialize PlaceJSONParser and PlaceDetailsJSONParser to parse the places got from Google Places API to get place details, store them in a list of HashMap with keys “description”, “lat”, “lng” and “formatted_address”, and add them to Cursor. If it is DETAILS, define Cursor object with columns “id”, “SUGGEST_COLUMN_TEXT_1”, and “SUGGEST_COLUMN_INTENT_EXTRA_DATA”. Initialize PlaceJSONParser to parse places got from Google Places API, store them in a list of HashMap with keys “description” and “reference”, and add them to Cursor. If it is DETAILS, define Cursor object with columns “description”, “lat”, and “lng”.Initialize PlaceJSONParser and PlaceDetailsJSONParser to parse the places got from Google Places API to get place details, store them in a list of HashMap with keys “lat”, “lng” and “formatted_address”, and add them to Cursor.</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 : Uri, projection : String [], selection : String, selectionArgs : String [], sortOrder : String</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Delete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Implemented method required by ContentProvider, returns 0.</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 : Uri, selection : String, selectionArgs : String []</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getType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Implemented method required by ContentProvider, returns null.</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 : Uri</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Insert</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Implemented method required by ContentProvider, returns null.</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 : Uri, values : ContentValues</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Implemented method required by ContentProvider, returns false.</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Update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Implemented method required by ContentProvider, returns 0.</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uri : Uri, values : ContentValues, selection : String, selectionArgs : String []</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downloadUrl</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Download JSON data from received url.</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strUrl : String</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getPlaceDetailsUrl</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Set the url for getting the place details with the received reference string. </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ref : String</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getPlacesUrl</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 the url for getting places with the received query string.</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qry : String</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getPlaces</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Invoke getPlacesUrl( ) and downloadUrl( ) in the background.</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params : String []</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getPlaceDetails</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Invoke getPlaceDetailsUrl( ) and downloadUrl( ) in the background.</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reference : String</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bl>
    <w:p>
      <w:pPr>
        <w:rPr>
          <w:rFonts w:ascii="Times New Roman" w:hAnsi="Times New Roman"/>
          <w:b/>
          <w:bCs/>
          <w:sz w:val="44"/>
          <w:szCs w:val="44"/>
        </w:rPr>
      </w:pPr>
    </w:p>
    <w:p>
      <w:pPr>
        <w:rPr>
          <w:rFonts w:ascii="Times New Roman" w:hAnsi="Times New Roman"/>
          <w:b/>
          <w:bCs/>
          <w:sz w:val="36"/>
          <w:szCs w:val="36"/>
        </w:rPr>
      </w:pPr>
      <w:r>
        <w:rPr>
          <w:rFonts w:ascii="Times New Roman" w:hAnsi="Times New Roman"/>
          <w:b/>
          <w:bCs/>
          <w:sz w:val="36"/>
          <w:szCs w:val="36"/>
        </w:rPr>
        <w:t>3.2.4.8 Class-31 PlacesActivity</w:t>
      </w:r>
    </w:p>
    <w:p>
      <w:pPr>
        <w:jc w:val="center"/>
      </w:pPr>
      <w:r>
        <w:rPr>
          <w:rFonts w:ascii="Calibri" w:hAnsi="Calibri" w:eastAsia="宋体" w:cs="Times New Roman"/>
          <w:sz w:val="22"/>
          <w:szCs w:val="28"/>
          <w:lang w:val="en-US" w:eastAsia="en-US" w:bidi="ar-SA"/>
        </w:rPr>
        <w:pict>
          <v:shape id="Picture 51" o:spid="_x0000_s1078" type="#_x0000_t75" style="height:256.5pt;width:332.25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implements android.app.LoaderManager.LoaderCallbacks&lt;Cursor&gt;, and handles the data on interface which displays a list of Locations related to the scanned word.</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This class imports com.google.android.gms.maps.model. [4]</w:t>
      </w: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955"/>
        <w:gridCol w:w="2694"/>
        <w:gridCol w:w="1417"/>
        <w:gridCol w:w="2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95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269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41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30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PlacesActivity works in LogCat when the application is running</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PlacesActivity.class.getName()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placeImageView</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thumbnail map display</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placesListView</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view for Locations list display and list item operation</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ListView</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places_tab</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Frame layout for displaying tab buttons at the bottom of the screen</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FrameLayout</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places_tab_favorites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handling Favorites button display and click events</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places_tab_scan</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handling scanning button display and click events</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places_tab_home</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handling home button display and click events</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places_tab_wordbook</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handling Word book button display and click events</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places_tab_help</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handling help button display and click events</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no_place</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handling the view display when there is no Location related to scanned word</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title_bar_text</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handling the text display of title bar</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markersParm</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Parameters for markers that will be added on the map</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 list of Map to store the Location data which will be set to display as a list view</w:t>
            </w:r>
          </w:p>
        </w:tc>
        <w:tc>
          <w:tcPr>
            <w:tcW w:w="141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ArrayList&lt;Map&lt;String, Object&gt;&gt;</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new ArrayList&lt;Map&lt;String, Object&gt;&gt;()</w:t>
            </w:r>
          </w:p>
        </w:tc>
      </w:tr>
    </w:tbl>
    <w:p>
      <w:pPr>
        <w:tabs>
          <w:tab w:val="left" w:pos="7905"/>
        </w:tabs>
        <w:rPr>
          <w:rFonts w:ascii="Times New Roman" w:hAnsi="Times New Roman"/>
          <w:b/>
          <w:bCs/>
          <w:sz w:val="10"/>
          <w:szCs w:val="10"/>
        </w:rPr>
      </w:pPr>
    </w:p>
    <w:p>
      <w:pPr>
        <w:tabs>
          <w:tab w:val="left" w:pos="7905"/>
        </w:tabs>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1889"/>
        <w:gridCol w:w="2835"/>
        <w:gridCol w:w="1984"/>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88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73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Initialize all the views and set the listener to the view which has click events. Initialize the loader also.</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onCreateLoader</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Initialize loader in different case with received query.</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 int, bundle : Bundle</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Loader&lt; Cursor&gt;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onLoadFinished</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 the cursor from loader, obtain data of Locations from cursor and use SimpleAdapter to set the data to the placesListView. Locations are displayed as a list. Use Locations data to set the static map url, invoke DownloadImageTask( ) to set the static map to the placeImageView for display.</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loader : Loader&lt; Cursor&gt;, cursor : Cursor</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onLoaderReset</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Implemented method required by LoaderCallbacks&lt;Cursor&gt;</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loader : Loader&lt; Cursor&gt;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onConfigurationChanged</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 the Locations data to the placesListView when configuration is changed</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newConfig : Configuration</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88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Override onDestroy( ) to cleanup before activity is destroyed</w:t>
            </w:r>
          </w:p>
        </w:tc>
        <w:tc>
          <w:tcPr>
            <w:tcW w:w="1984"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b/>
          <w:bCs/>
          <w:sz w:val="36"/>
          <w:szCs w:val="36"/>
        </w:rPr>
      </w:pPr>
      <w:r>
        <w:rPr>
          <w:rFonts w:ascii="Times New Roman" w:hAnsi="Times New Roman"/>
          <w:b/>
          <w:bCs/>
          <w:sz w:val="36"/>
          <w:szCs w:val="36"/>
        </w:rPr>
        <w:t>3.2.5 Package database</w:t>
      </w:r>
    </w:p>
    <w:p>
      <w:pPr>
        <w:jc w:val="center"/>
      </w:pPr>
      <w:r>
        <w:rPr>
          <w:rFonts w:ascii="Calibri" w:hAnsi="Calibri" w:eastAsia="宋体" w:cs="Times New Roman"/>
          <w:sz w:val="22"/>
          <w:szCs w:val="28"/>
          <w:lang w:val="en-US" w:eastAsia="en-US" w:bidi="ar-SA"/>
        </w:rPr>
        <w:pict>
          <v:shape id="Picture 153" o:spid="_x0000_s1079" type="#_x0000_t75" style="height:172.5pt;width:219.75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jc w:val="center"/>
      </w:pPr>
    </w:p>
    <w:p>
      <w:pPr>
        <w:ind w:firstLine="360"/>
        <w:rPr>
          <w:rFonts w:ascii="Times New Roman" w:hAnsi="Times New Roman"/>
          <w:b/>
          <w:bCs/>
          <w:sz w:val="36"/>
          <w:szCs w:val="36"/>
        </w:rPr>
      </w:pPr>
      <w:r>
        <w:rPr>
          <w:rFonts w:ascii="Times New Roman" w:hAnsi="Times New Roman"/>
          <w:b/>
          <w:bCs/>
          <w:sz w:val="36"/>
          <w:szCs w:val="36"/>
        </w:rPr>
        <w:t>3.2.5.1 Class-32 DatabaseAdapter</w:t>
      </w:r>
    </w:p>
    <w:p>
      <w:pPr>
        <w:ind w:firstLine="360"/>
        <w:jc w:val="center"/>
      </w:pPr>
      <w:r>
        <w:rPr>
          <w:rFonts w:ascii="Calibri" w:hAnsi="Calibri" w:eastAsia="宋体" w:cs="Times New Roman"/>
          <w:sz w:val="22"/>
          <w:szCs w:val="28"/>
          <w:lang w:val="en-US" w:eastAsia="en-US" w:bidi="ar-SA"/>
        </w:rPr>
        <w:pict>
          <v:shape id="Picture 52" o:spid="_x0000_s1080" type="#_x0000_t75" style="height:100.5pt;width:288.75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r>
        <w:rPr>
          <w:rFonts w:hint="eastAsia"/>
        </w:rPr>
        <w:t xml:space="preserve">      </w: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ind w:firstLine="360"/>
        <w:jc w:val="center"/>
      </w:pPr>
    </w:p>
    <w:p>
      <w:pPr>
        <w:ind w:firstLine="360"/>
        <w:jc w:val="center"/>
      </w:pPr>
      <w:r>
        <w:rPr>
          <w:rFonts w:ascii="Calibri" w:hAnsi="Calibri" w:eastAsia="宋体" w:cs="Times New Roman"/>
          <w:sz w:val="22"/>
          <w:szCs w:val="28"/>
          <w:lang w:val="en-US" w:eastAsia="en-US" w:bidi="ar-SA"/>
        </w:rPr>
        <w:pict>
          <v:shape id="Picture 53" o:spid="_x0000_s1081" type="#_x0000_t75" style="height:355.5pt;width:294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is an adapter for SQLite database, which handles all the request to the database within this application.</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This class imports android.database.sqlite.SQLiteDatabase as database. [6]</w:t>
      </w: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870"/>
        <w:gridCol w:w="4065"/>
        <w:gridCol w:w="870"/>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40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5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DatabaseAdapter works in LogCat when the application is running</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DB_NAME</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 of the database used for this application</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"sit.db"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DB_VERSION</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Version of the database used for this application. </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of the database used in</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dbHelper</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DatabaseHelper instance to help generate database </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DatabaseHelper</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SQLiteDatabase instance</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SQLiteDatabase</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Null</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the context and invoke open(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 : Context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open</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Initialize the dbHelper, invoke dbHelper.getWritableDatabase( ) to generate a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close</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Invoke dbHelper.close( ) to close the working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getColu</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all the columns of table tb_location.</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getAllLocations</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all the data of table tb_location from database, return a Cursor object storing all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getLocationById</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Location data by its id of table tb_location from database, return a Cursor object storing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getLocationByGeometry</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Location data by its latitude and longitude of table tb_location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from database, return a Cursor object storing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latitude : double, longitude : double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getLocationsByKeyword</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Locations data of table tb_location from database by comparing its English name with the received keyword, return a Cursor object storing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keyword : String</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deleteLocationById</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Location data of table tb_location from database by its id ande delete it from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insertLocation</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Insert received LocationBean data into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 : LocationBean</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updateLocation</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Update received LocationBean data in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 : LocationBean</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getLocationsByProvince</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Locations data of table tb_location from database by comparing its Chinese name with the received province name, return a Cursor object storing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 : String</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getPhotoAttr</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all the columns of table tb_photos</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getAllPhotos</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all the data of table tb_photos from database, return a Cursor object storing all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getPhotosByLocation</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photos data of table tb_photos from database by its locationId, return a Cursor object storing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locationId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getPhotoById</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photo data of table tb_photos from database by its id, return a Cursor object storing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deletePhotoById</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photo data of table tb_photos from database by its id, and delete it from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18</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deletePhotos</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Clear all the data in the table tb_photos.</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19</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deletePhotosByLocation</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photos data of table tb_photos from database by its locationId, and delete them from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 : LocationBean</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20</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insertPhoto</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Insert received PhotoBean data into databse.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photo : PhotoBean</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updatePhoto</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Update received PhotoBean data in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photo : PhotoBean</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getWordAttrs</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Get all the columns of table tb_word.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getAllWords</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all the data of table tb_word from database, return a Cursor object storing all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24</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getAllWordsAphabetically</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all the data of table tb_word from database, order them by their English meaning, and return a Cursor object storing all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25</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getWordById</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word data of table tb_word from database by its id, return a Cursor object storing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26</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getWordsByKeyword</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words data of table tb_word from database by comparing its English meaning with received keyword, return a Cursor object storing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keyword : String</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27</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getWordByChinese</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word data of table tb_word from database by comparing its Chinese word with received Chinese string, return a Cursor object storing the data.</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chinese : String</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28</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deleteWordById</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word data of table tb_word from database by its id, delete it from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29</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insertWord</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Insert received WordBean data into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 : WordBean</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r>
    </w:tbl>
    <w:p>
      <w:pPr>
        <w:rPr>
          <w:rFonts w:ascii="Times New Roman" w:hAnsi="Times New Roman"/>
          <w:b/>
          <w:bCs/>
          <w:sz w:val="44"/>
          <w:szCs w:val="44"/>
        </w:rPr>
      </w:pPr>
    </w:p>
    <w:p>
      <w:pPr>
        <w:rPr>
          <w:rFonts w:ascii="Times New Roman" w:hAnsi="Times New Roman"/>
          <w:b/>
          <w:bCs/>
          <w:sz w:val="10"/>
          <w:szCs w:val="10"/>
        </w:rPr>
      </w:pPr>
    </w:p>
    <w:p>
      <w:pPr>
        <w:ind w:firstLine="360"/>
        <w:rPr>
          <w:rFonts w:ascii="Times New Roman" w:hAnsi="Times New Roman"/>
          <w:b/>
          <w:bCs/>
          <w:sz w:val="36"/>
          <w:szCs w:val="36"/>
        </w:rPr>
      </w:pPr>
      <w:r>
        <w:rPr>
          <w:rFonts w:ascii="Times New Roman" w:hAnsi="Times New Roman"/>
          <w:sz w:val="44"/>
          <w:szCs w:val="44"/>
        </w:rPr>
        <w:tab/>
      </w:r>
      <w:r>
        <w:rPr>
          <w:rFonts w:ascii="Times New Roman" w:hAnsi="Times New Roman"/>
          <w:b/>
          <w:bCs/>
          <w:sz w:val="36"/>
          <w:szCs w:val="36"/>
        </w:rPr>
        <w:t>3.2.5.2 Class-33 DatabaseHelper</w:t>
      </w:r>
    </w:p>
    <w:p>
      <w:pPr>
        <w:ind w:firstLine="360"/>
        <w:jc w:val="center"/>
        <w:rPr>
          <w:rFonts w:ascii="Times New Roman" w:hAnsi="Times New Roman"/>
          <w:b/>
          <w:bCs/>
          <w:sz w:val="28"/>
        </w:rPr>
      </w:pPr>
      <w:r>
        <w:rPr>
          <w:rFonts w:ascii="Calibri" w:hAnsi="Calibri" w:eastAsia="宋体" w:cs="Times New Roman"/>
          <w:sz w:val="22"/>
          <w:szCs w:val="28"/>
          <w:lang w:val="en-US" w:eastAsia="en-US" w:bidi="ar-SA"/>
        </w:rPr>
        <w:pict>
          <v:shape id="Picture 54" o:spid="_x0000_s1082" type="#_x0000_t75" style="height:69pt;width:361.5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SQLiteOpenHelper, and helps generate a SQLiteDatabase.</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This class imports android.database.sqlite. [6]</w:t>
      </w:r>
    </w:p>
    <w:p>
      <w:pPr>
        <w:rPr>
          <w:rFonts w:ascii="Times New Roman" w:hAnsi="Times New Roman"/>
          <w:b/>
          <w:bCs/>
          <w:sz w:val="28"/>
        </w:rPr>
      </w:pPr>
      <w:r>
        <w:rPr>
          <w:rFonts w:ascii="Times New Roman" w:hAnsi="Times New Roman"/>
          <w:b/>
          <w:bCs/>
          <w:sz w:val="28"/>
        </w:rPr>
        <w:t>Attributes:</w:t>
      </w:r>
    </w:p>
    <w:p>
      <w:pPr>
        <w:tabs>
          <w:tab w:val="left" w:pos="7905"/>
        </w:tabs>
        <w:rPr>
          <w:rFonts w:ascii="Times New Roman" w:hAnsi="Times New Roman"/>
          <w:sz w:val="24"/>
          <w:szCs w:val="24"/>
        </w:rPr>
      </w:pPr>
      <w:r>
        <w:rPr>
          <w:rFonts w:ascii="Times New Roman" w:hAnsi="Times New Roman"/>
          <w:sz w:val="24"/>
          <w:szCs w:val="24"/>
        </w:rPr>
        <w:t>None.</w:t>
      </w:r>
      <w:r>
        <w:rPr>
          <w:rFonts w:ascii="Times New Roman" w:hAnsi="Times New Roman"/>
          <w:sz w:val="24"/>
          <w:szCs w:val="24"/>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DatabaseHelper</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the context, database name, cursor factory and database version.</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 Context, name : String, factory : CursorFactory, version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Create table tb_location, tb_photos, and tb_word in the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 : SQLiteDatabase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onUpgrade</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Upgrade table tb_location, tb_photos, and tb_word in the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 : SQLiteDatabase, oldVersion : int, newVersion : int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tabs>
          <w:tab w:val="left" w:pos="1305"/>
        </w:tabs>
        <w:rPr>
          <w:rFonts w:ascii="Times New Roman" w:hAnsi="Times New Roman"/>
          <w:b/>
          <w:bCs/>
          <w:sz w:val="44"/>
          <w:szCs w:val="44"/>
        </w:rPr>
      </w:pPr>
    </w:p>
    <w:p>
      <w:pPr>
        <w:tabs>
          <w:tab w:val="left" w:pos="1305"/>
        </w:tabs>
        <w:rPr>
          <w:rFonts w:ascii="Times New Roman" w:hAnsi="Times New Roman"/>
          <w:b/>
          <w:bCs/>
          <w:sz w:val="10"/>
          <w:szCs w:val="10"/>
        </w:rPr>
      </w:pPr>
    </w:p>
    <w:p>
      <w:pPr>
        <w:ind w:firstLine="360"/>
        <w:rPr>
          <w:rFonts w:ascii="Times New Roman" w:hAnsi="Times New Roman"/>
          <w:b/>
          <w:bCs/>
          <w:sz w:val="36"/>
          <w:szCs w:val="36"/>
        </w:rPr>
      </w:pPr>
      <w:r>
        <w:rPr>
          <w:rFonts w:ascii="Times New Roman" w:hAnsi="Times New Roman"/>
          <w:b/>
          <w:bCs/>
          <w:sz w:val="36"/>
          <w:szCs w:val="36"/>
        </w:rPr>
        <w:t>3.2.5.3 Class-34 LocationBean</w:t>
      </w:r>
    </w:p>
    <w:p>
      <w:pPr>
        <w:ind w:firstLine="360"/>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55" o:spid="_x0000_s1083" type="#_x0000_t75" style="height:226.5pt;width:204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p>
    <w:p>
      <w:pPr>
        <w:ind w:firstLine="360"/>
        <w:rPr>
          <w:rFonts w:ascii="Times New Roman" w:hAnsi="Times New Roman"/>
          <w:b/>
          <w:bCs/>
          <w:sz w:val="36"/>
          <w:szCs w:val="36"/>
        </w:rPr>
      </w:pP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the Location data in LocationBean, and also defines the columns of table tb_location which stores Location data.</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247"/>
        <w:gridCol w:w="3688"/>
        <w:gridCol w:w="1273"/>
        <w:gridCol w:w="2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24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6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27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16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TB_FAVORITES</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Table name for table “tb_location” </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"tb_location"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“id” in the table “tb_location”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NAME_CHI</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“name_chi” in the table “tb_location”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"name_chi"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NAME_ENG</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“name_eng” in the table “tb_location”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"name_eng"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LOCATION_LATITUDE</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“location_latitude” in the table “tb_location”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"location_latitude"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LOCATION_LONGITUDE</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“location_longitude” in the table “tb_location”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"location_longitude"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DESCRIPTION</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“description” in the table “tb_location”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TIMESTAMP</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“timestamp” in the table “tb_location”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LocationBean id</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name_chi</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Chinese name of 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name_eng</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English name of 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location_latitude</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Latitude of 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double</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location_longitude</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Longitude of 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double</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description</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Description of Location</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timestamp</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Date when Location is added to database</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sz w:val="24"/>
          <w:szCs w:val="24"/>
        </w:rPr>
      </w:pPr>
      <w:r>
        <w:rPr>
          <w:rFonts w:ascii="Times New Roman" w:hAnsi="Times New Roman"/>
          <w:sz w:val="24"/>
          <w:szCs w:val="24"/>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getCreateSql</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Generate the sql statement for creating the tabtle tb_location which stores Location data with required columns.</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bl>
    <w:p>
      <w:pPr>
        <w:ind w:firstLine="220" w:firstLineChars="61"/>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3.2.5.4 Class-35 PhotoBean</w:t>
      </w:r>
    </w:p>
    <w:p>
      <w:pPr>
        <w:ind w:firstLine="360"/>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56" o:spid="_x0000_s1084" type="#_x0000_t75" style="height:136.5pt;width:159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the photo data in PhotoBean, and also defines the columns of table tb_photos which stores photo data for Locations in Favorites.</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247"/>
        <w:gridCol w:w="3688"/>
        <w:gridCol w:w="1273"/>
        <w:gridCol w:w="2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24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6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27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16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TB_PHOTOS</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 of the table “tb_photos”</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"tb_photos"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“id” in the table “tb_photos”</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PATH</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“path” in the table “tb_photos”</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LOCATION_ID</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“locationId” in the table “tb_photos”</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Photo id</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path</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Path of photo where it is stored in the storage</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locationId</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of the Location which photo is belonged to</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sz w:val="24"/>
          <w:szCs w:val="24"/>
        </w:rPr>
      </w:pPr>
    </w:p>
    <w:p>
      <w:pPr>
        <w:tabs>
          <w:tab w:val="left" w:pos="7905"/>
        </w:tabs>
        <w:rPr>
          <w:rFonts w:ascii="Times New Roman" w:hAnsi="Times New Roman"/>
          <w:sz w:val="24"/>
          <w:szCs w:val="24"/>
        </w:rPr>
      </w:pPr>
    </w:p>
    <w:p>
      <w:pPr>
        <w:tabs>
          <w:tab w:val="left" w:pos="7905"/>
        </w:tabs>
        <w:rPr>
          <w:rFonts w:ascii="Times New Roman" w:hAnsi="Times New Roman"/>
          <w:sz w:val="24"/>
          <w:szCs w:val="24"/>
        </w:rPr>
      </w:pPr>
    </w:p>
    <w:p>
      <w:pPr>
        <w:tabs>
          <w:tab w:val="left" w:pos="7905"/>
        </w:tabs>
        <w:rPr>
          <w:rFonts w:ascii="Times New Roman" w:hAnsi="Times New Roman"/>
          <w:sz w:val="24"/>
          <w:szCs w:val="24"/>
        </w:rPr>
      </w:pPr>
      <w:r>
        <w:rPr>
          <w:rFonts w:ascii="Times New Roman" w:hAnsi="Times New Roman"/>
          <w:sz w:val="24"/>
          <w:szCs w:val="24"/>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getCreateSql</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Generate the sql statement for creating the tabtle tb_photos which stores photo data with required columns.</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bl>
    <w:p>
      <w:pPr>
        <w:tabs>
          <w:tab w:val="left" w:pos="1380"/>
        </w:tabs>
        <w:rPr>
          <w:rFonts w:ascii="Times New Roman" w:hAnsi="Times New Roman"/>
          <w:sz w:val="24"/>
          <w:szCs w:val="24"/>
        </w:rPr>
      </w:pPr>
    </w:p>
    <w:p>
      <w:pPr>
        <w:tabs>
          <w:tab w:val="left" w:pos="1380"/>
        </w:tabs>
        <w:rPr>
          <w:rFonts w:ascii="Times New Roman" w:hAnsi="Times New Roman"/>
          <w:sz w:val="24"/>
          <w:szCs w:val="24"/>
        </w:rPr>
      </w:pPr>
    </w:p>
    <w:p>
      <w:pPr>
        <w:tabs>
          <w:tab w:val="left" w:pos="1380"/>
        </w:tabs>
        <w:rPr>
          <w:rFonts w:ascii="Times New Roman" w:hAnsi="Times New Roman"/>
          <w:sz w:val="24"/>
          <w:szCs w:val="24"/>
        </w:rPr>
      </w:pPr>
    </w:p>
    <w:p>
      <w:pPr>
        <w:tabs>
          <w:tab w:val="left" w:pos="1380"/>
        </w:tabs>
        <w:rPr>
          <w:rFonts w:ascii="Times New Roman" w:hAnsi="Times New Roman"/>
          <w:sz w:val="24"/>
          <w:szCs w:val="24"/>
        </w:rPr>
      </w:pPr>
    </w:p>
    <w:p>
      <w:pPr>
        <w:ind w:firstLine="360"/>
        <w:rPr>
          <w:rFonts w:ascii="Times New Roman" w:hAnsi="Times New Roman"/>
          <w:b/>
          <w:bCs/>
          <w:sz w:val="36"/>
          <w:szCs w:val="36"/>
        </w:rPr>
      </w:pPr>
      <w:r>
        <w:rPr>
          <w:rFonts w:ascii="Times New Roman" w:hAnsi="Times New Roman"/>
          <w:b/>
          <w:bCs/>
          <w:sz w:val="36"/>
          <w:szCs w:val="36"/>
        </w:rPr>
        <w:t>3.2.5.5 Class-36 ProvinceBean</w:t>
      </w:r>
    </w:p>
    <w:p>
      <w:pPr>
        <w:ind w:firstLine="360"/>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57" o:spid="_x0000_s1085" type="#_x0000_t75" style="height:76.5pt;width:249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ind w:firstLine="360"/>
        <w:jc w:val="center"/>
        <w:rPr>
          <w:rFonts w:ascii="Times New Roman" w:hAnsi="Times New Roman"/>
          <w:b/>
          <w:bCs/>
          <w:sz w:val="36"/>
          <w:szCs w:val="36"/>
        </w:rPr>
      </w:pP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the province data in ProvinceBean.</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247"/>
        <w:gridCol w:w="3688"/>
        <w:gridCol w:w="1273"/>
        <w:gridCol w:w="2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24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6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27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16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province_chi</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 name in Chinese</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2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province_eng</w:t>
            </w:r>
          </w:p>
        </w:tc>
        <w:tc>
          <w:tcPr>
            <w:tcW w:w="36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 name in English</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sz w:val="24"/>
          <w:szCs w:val="24"/>
        </w:rPr>
      </w:pPr>
    </w:p>
    <w:p>
      <w:pPr>
        <w:tabs>
          <w:tab w:val="left" w:pos="7905"/>
        </w:tabs>
        <w:rPr>
          <w:rFonts w:ascii="Times New Roman" w:hAnsi="Times New Roman"/>
          <w:sz w:val="24"/>
          <w:szCs w:val="24"/>
        </w:rPr>
      </w:pPr>
      <w:r>
        <w:rPr>
          <w:rFonts w:ascii="Times New Roman" w:hAnsi="Times New Roman"/>
          <w:sz w:val="24"/>
          <w:szCs w:val="24"/>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for ProvinceBean instance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province_chi : String, province_eng : String</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b/>
          <w:bCs/>
          <w:sz w:val="36"/>
          <w:szCs w:val="36"/>
        </w:rPr>
      </w:pPr>
      <w:r>
        <w:rPr>
          <w:rFonts w:hint="eastAsia" w:ascii="Times New Roman" w:hAnsi="Times New Roman"/>
          <w:b/>
          <w:bCs/>
          <w:sz w:val="36"/>
          <w:szCs w:val="36"/>
        </w:rPr>
        <w:t xml:space="preserve">  </w:t>
      </w: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p>
    <w:p>
      <w:pPr>
        <w:rPr>
          <w:rFonts w:ascii="Times New Roman" w:hAnsi="Times New Roman"/>
          <w:b/>
          <w:bCs/>
          <w:sz w:val="36"/>
          <w:szCs w:val="36"/>
        </w:rPr>
      </w:pPr>
      <w:r>
        <w:rPr>
          <w:rFonts w:hint="eastAsia" w:ascii="Times New Roman" w:hAnsi="Times New Roman"/>
          <w:b/>
          <w:bCs/>
          <w:sz w:val="36"/>
          <w:szCs w:val="36"/>
        </w:rPr>
        <w:t xml:space="preserve"> </w:t>
      </w:r>
      <w:r>
        <w:rPr>
          <w:rFonts w:ascii="Times New Roman" w:hAnsi="Times New Roman"/>
          <w:b/>
          <w:bCs/>
          <w:sz w:val="36"/>
          <w:szCs w:val="36"/>
        </w:rPr>
        <w:t>3.2.5.6 Class-37 Provinces</w:t>
      </w:r>
    </w:p>
    <w:p>
      <w:pPr>
        <w:ind w:firstLine="360"/>
        <w:jc w:val="center"/>
        <w:rPr>
          <w:rFonts w:ascii="Times New Roman" w:hAnsi="Times New Roman"/>
          <w:b/>
          <w:bCs/>
          <w:sz w:val="36"/>
          <w:szCs w:val="36"/>
        </w:rPr>
      </w:pPr>
    </w:p>
    <w:p>
      <w:pPr>
        <w:ind w:firstLine="360"/>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58" o:spid="_x0000_s1086" type="#_x0000_t75" style="height:421.5pt;width:376.5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class initializes ProvinceBeans for every province in China, and provides a method to get all the ProvinceBeans. </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388"/>
        <w:gridCol w:w="2835"/>
        <w:gridCol w:w="1843"/>
        <w:gridCol w:w="2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3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84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30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BEIJING</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BEIJING</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ProvinceBean("北京","beijing")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TIANJIN</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TIANJIN</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ProvinceBean("天津","tianjin")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CHONGQING</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CHONGQING</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ProvinceBean("重庆","chongqing")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SHANGHAI</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SHANGHAI</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ProvinceBean("上海","shanghai")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HEBEI</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HEBEI</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ProvinceBean("河北", "hebei")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SHANXI1</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SHANXIN1</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ProvinceBean("山西","shanxi_jin")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LIAONING</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LIAONING</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ProvinceBean("辽宁","liaoning")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JILIN</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JILIN</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ProvinceBean("吉林", "jilin")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HEILONGJIANG</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HEILONGJIANG</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ProvinceBean("黑龙江",</w:t>
            </w:r>
            <w:r>
              <w:rPr>
                <w:rFonts w:ascii="Times New Roman" w:hAnsi="Times New Roman"/>
                <w:sz w:val="24"/>
                <w:szCs w:val="24"/>
              </w:rPr>
              <w:t xml:space="preserve"> </w:t>
            </w:r>
            <w:r>
              <w:rPr>
                <w:rFonts w:hint="eastAsia" w:ascii="Times New Roman" w:hAnsi="Times New Roman"/>
                <w:sz w:val="24"/>
                <w:szCs w:val="24"/>
              </w:rPr>
              <w:t>"heilongjiang")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JIANGSU</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JIANGSU</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ProvinceBean("江苏","jiangsu")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ZHEJIANG</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ZHEJIANG</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ProvinceBean("浙江","zhejiang")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ANHUI</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ANHUI</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 xml:space="preserve">ProvinceBean </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ProvinceBean("安徽", "anhui")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FUJIAN</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FUJIAN</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ProvinceBean("福建", "fujian")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JIANGXI</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JIANGXI</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ProvinceBean("江西","jiangxi")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SHANDONG</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SHANGDONG</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ProvinceBean("山东","shandong")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HENAN</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HENAN</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ProvinceBean("河南", "henan")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HUBEI</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HUBEI</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ProvinceBean("湖北", "hubei")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HUNAN</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HUNAN</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ProvinceBean("湖南", "hunan")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GUANGDONG</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GUANGDONG</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ProvinceBean("广东","guangdong")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20</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HAINAN</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HAINAN</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ProvinceBean("海南", "hainan")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SICHUAN</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SICHUAN</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ProvinceBean("四川","sichuan")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GUIZHOU</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GUIZHOU</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ProvinceBean("贵州","guizhou")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YUNNAN</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YUNNAN</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ProvinceBean("云南", "yunnan")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SHANXI2</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SHANXI2</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ProvinceBean("陕西",</w:t>
            </w:r>
            <w:r>
              <w:rPr>
                <w:rFonts w:ascii="Times New Roman" w:hAnsi="Times New Roman"/>
                <w:sz w:val="24"/>
                <w:szCs w:val="24"/>
              </w:rPr>
              <w:t xml:space="preserve"> </w:t>
            </w:r>
            <w:r>
              <w:rPr>
                <w:rFonts w:hint="eastAsia" w:ascii="Times New Roman" w:hAnsi="Times New Roman"/>
                <w:sz w:val="24"/>
                <w:szCs w:val="24"/>
              </w:rPr>
              <w:t>"shanxi_shan")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GANSU</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GANSU</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ProvinceBean("甘肃", "gansu")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QINGHAI</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QINGHAI</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ProvinceBean("青海","qinghai")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NEIMENGGU</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NEIMENGGU</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ProvinceBean("内蒙古",</w:t>
            </w:r>
            <w:r>
              <w:rPr>
                <w:rFonts w:ascii="Times New Roman" w:hAnsi="Times New Roman"/>
                <w:sz w:val="24"/>
                <w:szCs w:val="24"/>
              </w:rPr>
              <w:t xml:space="preserve"> </w:t>
            </w:r>
            <w:r>
              <w:rPr>
                <w:rFonts w:hint="eastAsia" w:ascii="Times New Roman" w:hAnsi="Times New Roman"/>
                <w:sz w:val="24"/>
                <w:szCs w:val="24"/>
              </w:rPr>
              <w:t>"neimenggu_inner_mongolia")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GUANGXI</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GUANGXI</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ProvinceBean("广西","guangxi")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NINGXIA</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NINGXIA</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ProvinceBean("宁夏","ningxia")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30</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XINJIANG</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XINJIANG</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ProvinceBean("新疆","xinjiang")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XIZANG</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for XIZANG</w:t>
            </w:r>
          </w:p>
        </w:tc>
        <w:tc>
          <w:tcPr>
            <w:tcW w:w="184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ProvinceBean</w:t>
            </w:r>
          </w:p>
        </w:tc>
        <w:tc>
          <w:tcPr>
            <w:tcW w:w="230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hint="eastAsia" w:ascii="Times New Roman" w:hAnsi="Times New Roman"/>
                <w:sz w:val="24"/>
                <w:szCs w:val="24"/>
              </w:rPr>
              <w:t>new ProvinceBean("西藏",</w:t>
            </w:r>
            <w:r>
              <w:rPr>
                <w:rFonts w:ascii="Times New Roman" w:hAnsi="Times New Roman"/>
                <w:sz w:val="24"/>
                <w:szCs w:val="24"/>
              </w:rPr>
              <w:t xml:space="preserve"> </w:t>
            </w:r>
            <w:r>
              <w:rPr>
                <w:rFonts w:hint="eastAsia" w:ascii="Times New Roman" w:hAnsi="Times New Roman"/>
                <w:sz w:val="24"/>
                <w:szCs w:val="24"/>
              </w:rPr>
              <w:t>"xizang_tibet")</w:t>
            </w:r>
          </w:p>
        </w:tc>
      </w:tr>
    </w:tbl>
    <w:p>
      <w:pPr>
        <w:tabs>
          <w:tab w:val="left" w:pos="7905"/>
        </w:tabs>
        <w:rPr>
          <w:rFonts w:ascii="Times New Roman" w:hAnsi="Times New Roman"/>
          <w:sz w:val="24"/>
          <w:szCs w:val="24"/>
        </w:rPr>
      </w:pPr>
      <w:r>
        <w:rPr>
          <w:rFonts w:ascii="Times New Roman" w:hAnsi="Times New Roman"/>
          <w:sz w:val="24"/>
          <w:szCs w:val="24"/>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130"/>
        <w:gridCol w:w="1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1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1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getAllProvinces</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 all the provinces, return a list of ProvinceBeans.</w:t>
            </w:r>
          </w:p>
        </w:tc>
        <w:tc>
          <w:tcPr>
            <w:tcW w:w="213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1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ProvinceBean []</w:t>
            </w:r>
          </w:p>
        </w:tc>
      </w:tr>
    </w:tbl>
    <w:p>
      <w:pPr>
        <w:rPr>
          <w:rFonts w:ascii="Times New Roman" w:hAnsi="Times New Roman"/>
          <w:sz w:val="44"/>
          <w:szCs w:val="44"/>
        </w:rPr>
      </w:pPr>
    </w:p>
    <w:p>
      <w:pPr>
        <w:rPr>
          <w:rFonts w:ascii="Times New Roman" w:hAnsi="Times New Roman"/>
          <w:sz w:val="24"/>
          <w:szCs w:val="24"/>
        </w:rPr>
      </w:pPr>
    </w:p>
    <w:p>
      <w:pPr>
        <w:ind w:firstLine="360"/>
        <w:rPr>
          <w:rFonts w:ascii="Times New Roman" w:hAnsi="Times New Roman"/>
          <w:b/>
          <w:bCs/>
          <w:sz w:val="36"/>
          <w:szCs w:val="36"/>
        </w:rPr>
      </w:pPr>
      <w:r>
        <w:rPr>
          <w:rFonts w:ascii="Times New Roman" w:hAnsi="Times New Roman"/>
          <w:b/>
          <w:bCs/>
          <w:sz w:val="36"/>
          <w:szCs w:val="36"/>
        </w:rPr>
        <w:t>3.2.5.7 Class-38 WordBean</w:t>
      </w:r>
    </w:p>
    <w:p>
      <w:pPr>
        <w:ind w:firstLine="360"/>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59" o:spid="_x0000_s1087" type="#_x0000_t75" style="height:159pt;width:189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the word data in WordBean, and also defines the columns of table tb_word which stores word data for words in Wordbook.</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530"/>
        <w:gridCol w:w="3405"/>
        <w:gridCol w:w="1273"/>
        <w:gridCol w:w="2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5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4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27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16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TB_WORDBOOK</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 of table “tb_word”</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"tb_word"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“id” in the table “tb_word”</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“word” in the table “tb_word”</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EXPLANATION</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“explanation” in the table “tb_word”</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"explanation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TIMESTAMP</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Column “timestamp” in the table “tb_word”</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"timestamp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of word added into database</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Chinese word</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explanation</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English explanation of added Chinese word</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timestamp</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Date when Chinese word is added to database.</w:t>
            </w:r>
          </w:p>
        </w:tc>
        <w:tc>
          <w:tcPr>
            <w:tcW w:w="127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162"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sz w:val="24"/>
          <w:szCs w:val="24"/>
        </w:rPr>
      </w:pPr>
      <w:r>
        <w:rPr>
          <w:rFonts w:ascii="Times New Roman" w:hAnsi="Times New Roman"/>
          <w:sz w:val="24"/>
          <w:szCs w:val="24"/>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getCreateSql</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Generate the sql statement for creating the tabtle tb_word which stores word data with required columns.</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bl>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36"/>
          <w:szCs w:val="36"/>
        </w:rPr>
      </w:pPr>
      <w:r>
        <w:rPr>
          <w:rFonts w:ascii="Times New Roman" w:hAnsi="Times New Roman"/>
          <w:b/>
          <w:bCs/>
          <w:sz w:val="36"/>
          <w:szCs w:val="36"/>
        </w:rPr>
        <w:t>3.2.6 Package favorites</w:t>
      </w:r>
    </w:p>
    <w:p>
      <w:pPr>
        <w:jc w:val="center"/>
      </w:pPr>
      <w:r>
        <w:rPr>
          <w:rFonts w:ascii="Calibri" w:hAnsi="Calibri" w:eastAsia="宋体" w:cs="Times New Roman"/>
          <w:sz w:val="22"/>
          <w:szCs w:val="28"/>
          <w:lang w:val="en-US" w:eastAsia="en-US" w:bidi="ar-SA"/>
        </w:rPr>
        <w:pict>
          <v:shape id="Picture 5" o:spid="_x0000_s1088" type="#_x0000_t75" style="height:197.25pt;width:330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
    <w:p/>
    <w:p/>
    <w:p/>
    <w:p/>
    <w:p/>
    <w:p/>
    <w:p/>
    <w:p/>
    <w:p/>
    <w:p/>
    <w:p/>
    <w:p/>
    <w:p/>
    <w:p>
      <w:pPr>
        <w:ind w:firstLine="360"/>
        <w:rPr>
          <w:rFonts w:ascii="Times New Roman" w:hAnsi="Times New Roman"/>
          <w:b/>
          <w:bCs/>
          <w:sz w:val="36"/>
          <w:szCs w:val="36"/>
        </w:rPr>
      </w:pPr>
      <w:r>
        <w:rPr>
          <w:rFonts w:ascii="Times New Roman" w:hAnsi="Times New Roman"/>
          <w:b/>
          <w:bCs/>
          <w:sz w:val="36"/>
          <w:szCs w:val="36"/>
        </w:rPr>
        <w:t>3.2.6.1 Class-39 AddLocationActivity</w:t>
      </w:r>
    </w:p>
    <w:p>
      <w:pPr>
        <w:ind w:firstLine="360"/>
        <w:jc w:val="center"/>
        <w:rPr>
          <w:sz w:val="10"/>
          <w:szCs w:val="10"/>
        </w:rPr>
      </w:pPr>
      <w:r>
        <w:rPr>
          <w:rFonts w:ascii="Calibri" w:hAnsi="Calibri" w:eastAsia="宋体" w:cs="Times New Roman"/>
          <w:sz w:val="10"/>
          <w:szCs w:val="10"/>
          <w:lang w:val="en-US" w:eastAsia="en-US" w:bidi="ar-SA"/>
        </w:rPr>
        <w:pict>
          <v:shape id="图片 259" o:spid="_x0000_s1089" type="#_x0000_t75" style="height:459pt;width:294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p>
    <w:p>
      <w:pPr>
        <w:ind w:firstLine="360"/>
        <w:jc w:val="center"/>
        <w:rPr>
          <w:rFonts w:ascii="Times New Roman" w:hAnsi="Times New Roman"/>
          <w:b/>
          <w:bCs/>
          <w:sz w:val="36"/>
          <w:szCs w:val="36"/>
        </w:rPr>
      </w:pPr>
    </w:p>
    <w:p>
      <w:pPr>
        <w:rPr>
          <w:rFonts w:ascii="Times New Roman" w:hAnsi="Times New Roman"/>
          <w:b/>
          <w:bCs/>
          <w:sz w:val="28"/>
        </w:rPr>
      </w:pPr>
    </w:p>
    <w:p>
      <w:pPr>
        <w:rPr>
          <w:rFonts w:ascii="Times New Roman" w:hAnsi="Times New Roman"/>
          <w:b/>
          <w:bCs/>
          <w:sz w:val="28"/>
        </w:rPr>
      </w:pP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handles the user interface display for adding Location to Favorites, button-click events and also data exchange.</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rPr>
          <w:rFonts w:ascii="Times New Roman" w:hAnsi="Times New Roman"/>
          <w:b/>
          <w:bCs/>
          <w:sz w:val="28"/>
        </w:rPr>
      </w:pPr>
      <w:r>
        <w:rPr>
          <w:rFonts w:ascii="Times New Roman" w:hAnsi="Times New Roman"/>
          <w:sz w:val="24"/>
          <w:szCs w:val="24"/>
        </w:rPr>
        <w:t>This class imports android.database.sqlite.SQLiteDatabase as database. [6]</w:t>
      </w:r>
    </w:p>
    <w:p>
      <w:pPr>
        <w:rPr>
          <w:rFonts w:ascii="Times New Roman" w:hAnsi="Times New Roman"/>
          <w:sz w:val="24"/>
          <w:szCs w:val="24"/>
        </w:rPr>
      </w:pPr>
      <w:r>
        <w:rPr>
          <w:rFonts w:ascii="Times New Roman" w:hAnsi="Times New Roman"/>
          <w:sz w:val="24"/>
          <w:szCs w:val="24"/>
        </w:rPr>
        <w:t>This class imports com.nostra13.universalimageloader to use the image loader. [7]</w:t>
      </w: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388"/>
        <w:gridCol w:w="3261"/>
        <w:gridCol w:w="1156"/>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3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26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15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5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AddLocationActivity  works in LogCat when the application is running</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AddLocationActivity.class.getName()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ACTION_MULTIPLE_PICK</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Pick multiple photos from gallery action</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"ACTION_MULTIPLE_PICK"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dbAdapter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 instance</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Latitude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Latitude of selected Location to be added</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double</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longitude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Longitude of selected Location to be added</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double</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name_chi</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Chinese name of selected Location to be added</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name_eng</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English name of selected Location to be added</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description</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Description of selected Location to be added</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 object to store the data obtained from database</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locationId</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of selected Location to be added</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location_name_chi</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Text view for Location Chinese name display </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location_name_eng</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Location English name display and editing operation</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EditText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geometry_text</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latitude and longitude of Location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location_description</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Location description display and editing operation</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EditText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title_bar_text</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title bar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gridGallery</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View for photos display on the screen at the Location adding page </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GridView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Adapter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GalleryAdapter for photos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GalleryAdapter</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btnGalleryPickMul</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for picking multiple photos display and click-events</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viewSwitcher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switcher to control which view to be displayed</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ViewSwitcher</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20</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imageLoader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loader</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ImageLoader</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popupWindow</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 window to display photo details view</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PopupWindow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popupView</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popup window layout</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Selected</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Selected photo in the gridGallery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CustomGallery</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single_img</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single photo display in the gridGallery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popButton_img_cancel</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on the popup window to cancel viewing the current photo</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popButton_img_delete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on the popup window to delete the current viewing photo</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galleryDelete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of photos that users want to delete from gridGallery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ArrayList&lt;CustomGallery&gt;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galleryAdd</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of photos that users want to add to the gridGallery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ArrayList&lt;CustomGallery&gt;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galleryShow</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of photos that users want to be displayed on the gridGallery, and they will be added into database related to the selected Location</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ArrayList&lt;CustomGallery&gt;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Initialize all the views display and also set the required view click events. Set received selected Location information to related views to display. Initialize the image loader also.</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onDestroy( ) and destroy the image loader.</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addToFavorites</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 the selected Location exists in database or not. If not, create a LocationBean to hold the data that user interface displays, and insert it into database. Insert photos of galleryShow list to database. Otherwise, display error message.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initImageLoader</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Initialize the image loader</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Initialize the gridGallery, viewSwitcher , and also set listener to required click events.</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onActivityResult</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Handle the photos display on gridGallery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requestCode : int, resultCode : int, data : Intent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ind w:firstLine="360"/>
        <w:rPr>
          <w:rFonts w:ascii="Times New Roman" w:hAnsi="Times New Roman"/>
          <w:b/>
          <w:bCs/>
          <w:sz w:val="36"/>
          <w:szCs w:val="36"/>
        </w:rPr>
      </w:pPr>
      <w:r>
        <w:rPr>
          <w:rFonts w:ascii="Times New Roman" w:hAnsi="Times New Roman"/>
          <w:b/>
          <w:bCs/>
          <w:sz w:val="36"/>
          <w:szCs w:val="36"/>
        </w:rPr>
        <w:t>3.2.6.2 Class-40 CustomGallery</w:t>
      </w:r>
    </w:p>
    <w:p>
      <w:pPr>
        <w:ind w:firstLine="360"/>
        <w:jc w:val="center"/>
        <w:rPr>
          <w:rFonts w:ascii="Times New Roman" w:hAnsi="Times New Roman"/>
          <w:b/>
          <w:bCs/>
          <w:sz w:val="28"/>
        </w:rPr>
      </w:pPr>
      <w:r>
        <w:rPr>
          <w:rFonts w:ascii="Calibri" w:hAnsi="Calibri" w:eastAsia="宋体" w:cs="Times New Roman"/>
          <w:sz w:val="22"/>
          <w:szCs w:val="28"/>
          <w:lang w:val="en-US" w:eastAsia="en-US" w:bidi="ar-SA"/>
        </w:rPr>
        <w:pict>
          <v:shape id="Picture 62" o:spid="_x0000_s1090" type="#_x0000_t75" style="height:75pt;width:131.25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encapsulates photo data in customized grid gallery.</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870"/>
        <w:gridCol w:w="4065"/>
        <w:gridCol w:w="870"/>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40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87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5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of the photo in the customized gallery</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sdcardPath</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SD card path of the photo in the customized gallery</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isSelected</w:t>
            </w:r>
          </w:p>
        </w:tc>
        <w:tc>
          <w:tcPr>
            <w:tcW w:w="40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Status of the photo in the customized gallery, selected or not</w:t>
            </w:r>
          </w:p>
        </w:tc>
        <w:tc>
          <w:tcPr>
            <w:tcW w:w="87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false</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p>
      <w:pPr>
        <w:rPr>
          <w:rFonts w:ascii="Times New Roman" w:hAnsi="Times New Roman"/>
          <w:sz w:val="24"/>
          <w:szCs w:val="24"/>
        </w:rPr>
      </w:pPr>
      <w:r>
        <w:rPr>
          <w:rFonts w:ascii="Times New Roman" w:hAnsi="Times New Roman"/>
          <w:sz w:val="24"/>
          <w:szCs w:val="24"/>
        </w:rPr>
        <w:t xml:space="preserve">None </w:t>
      </w: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ind w:firstLine="360"/>
        <w:rPr>
          <w:rFonts w:ascii="Times New Roman" w:hAnsi="Times New Roman"/>
          <w:b/>
          <w:bCs/>
          <w:sz w:val="36"/>
          <w:szCs w:val="36"/>
        </w:rPr>
      </w:pPr>
      <w:r>
        <w:rPr>
          <w:rFonts w:ascii="Times New Roman" w:hAnsi="Times New Roman"/>
          <w:b/>
          <w:bCs/>
          <w:sz w:val="36"/>
          <w:szCs w:val="36"/>
        </w:rPr>
        <w:t>3.2.6.3 Class-41 EditLocationActivity</w:t>
      </w:r>
    </w:p>
    <w:p>
      <w:pPr>
        <w:ind w:firstLine="360"/>
        <w:jc w:val="center"/>
        <w:rPr>
          <w:rFonts w:ascii="Times New Roman" w:hAnsi="Times New Roman"/>
          <w:b/>
          <w:bCs/>
          <w:sz w:val="28"/>
        </w:rPr>
      </w:pPr>
      <w:r>
        <w:rPr>
          <w:rFonts w:ascii="Calibri" w:hAnsi="Calibri" w:eastAsia="宋体" w:cs="Times New Roman"/>
          <w:sz w:val="22"/>
          <w:szCs w:val="28"/>
          <w:lang w:val="en-US" w:eastAsia="en-US" w:bidi="ar-SA"/>
        </w:rPr>
        <w:pict>
          <v:shape id="图片 260" o:spid="_x0000_s1091" type="#_x0000_t75" style="height:400.5pt;width:300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and handles views display on Location editing page, views click-events and also data exchange on this user interface.</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spacing w:after="0" w:line="240" w:lineRule="auto"/>
        <w:rPr>
          <w:rFonts w:ascii="Times New Roman" w:hAnsi="Times New Roman"/>
          <w:sz w:val="24"/>
          <w:szCs w:val="24"/>
        </w:rPr>
      </w:pPr>
      <w:r>
        <w:rPr>
          <w:rFonts w:ascii="Times New Roman" w:hAnsi="Times New Roman"/>
          <w:sz w:val="24"/>
          <w:szCs w:val="24"/>
        </w:rPr>
        <w:t>This class imports android.database.sqlite.SQLiteDatabase as database. [6]</w:t>
      </w:r>
    </w:p>
    <w:p>
      <w:pPr>
        <w:spacing w:after="0" w:line="240" w:lineRule="auto"/>
        <w:rPr>
          <w:rFonts w:ascii="Times New Roman" w:hAnsi="Times New Roman"/>
          <w:sz w:val="24"/>
          <w:szCs w:val="24"/>
        </w:rPr>
      </w:pPr>
      <w:r>
        <w:rPr>
          <w:rFonts w:ascii="Times New Roman" w:hAnsi="Times New Roman"/>
          <w:sz w:val="24"/>
          <w:szCs w:val="24"/>
        </w:rPr>
        <w:t>This class imports com.nostra13.universalimageloader to use the image loader. [7]</w:t>
      </w: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388"/>
        <w:gridCol w:w="3261"/>
        <w:gridCol w:w="1156"/>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3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26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15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5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EditLocationActivity  works in LogCat when the application is running</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EditLocationActivity.class.getName()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ACTION_MULTIPLE_PICK</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Pick multiple photos from gallery action</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"ACTION_MULTIPLE_PICK"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dbAdapter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 instance</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of selected Location to be edited</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 object to store the data obtained from database</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LocationBean object to store the data obtained fron cursor</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LocationBean</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location_name_chi</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Text view for Location Chinese name display </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location_name_eng</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Location English name display and editing operation</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EditText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geometry_text</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latitude and longitude of Location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location_description</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Location description display and editing operation</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EditText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title_bar_text</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title bar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gridGallery</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View for photos display on the screen at the Location editing page </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GridView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adapter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GalleryAdapter for photos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GalleryAdapter</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btnGalleryPickMul</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for picking multiple photos display and click-events</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viewSwitcher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switcher to control which view to be displayed</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ViewSwitcher</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imageLoader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loader</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ImageLoader</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popupWindow</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 window to display photo details view</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PopupWindow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popupView</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popup window layout</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selected</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Selected photo in the gridGallery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CustomGallery</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20</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single_img</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single photo display in the gridGallery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popButton_img_cancel</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on the popup window to cancel viewing the current photo</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popButton_img_delete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on the popup window to delete the current viewing photo</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galleryDelete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of photos that users want to delete from gridGallery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ArrayList&lt;CustomGallery&gt;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galleryAdd</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of photos that users want to add to the gridGallery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ArrayList&lt;CustomGallery&gt;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galleryShow</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of photos that users want to be displayed on the gridGallery, and they will be updated into database related to the selected Location</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ArrayList&lt;CustomGallery&gt;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p>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Initialize all the views display and also set the required view click events. Set received selected Location information to related views to display. Initialize the image loader also.</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onDestroy( ) and destroy the image loader.</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updateLocation</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Obtain data from user interface and set them to a new LocationBean, query corresponding Location data and update it. Insert photos in galleryAdd list into database and delete photos in galleryDelete list from database.</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initImageLoader</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Initialize the image loader</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Initialize the gridGallery, viewSwitcher , and also set listener to required click events.</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onActivityResult</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Handle the photos display on gridGallery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requestCode : int, resultCode : int, data : Intent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ind w:firstLine="360"/>
        <w:rPr>
          <w:rFonts w:ascii="Times New Roman" w:hAnsi="Times New Roman"/>
          <w:b/>
          <w:bCs/>
          <w:sz w:val="36"/>
          <w:szCs w:val="36"/>
        </w:rPr>
      </w:pPr>
      <w:r>
        <w:rPr>
          <w:rFonts w:ascii="Times New Roman" w:hAnsi="Times New Roman"/>
          <w:b/>
          <w:bCs/>
          <w:sz w:val="36"/>
          <w:szCs w:val="36"/>
        </w:rPr>
        <w:t>3.2.6.4 Class-42 FavoritesActivity</w:t>
      </w:r>
    </w:p>
    <w:p>
      <w:pPr>
        <w:ind w:firstLine="360"/>
        <w:jc w:val="center"/>
        <w:rPr>
          <w:rFonts w:ascii="Times New Roman" w:hAnsi="Times New Roman"/>
          <w:b/>
          <w:bCs/>
          <w:sz w:val="10"/>
          <w:szCs w:val="10"/>
        </w:rPr>
      </w:pPr>
      <w:r>
        <w:rPr>
          <w:rFonts w:ascii="Calibri" w:hAnsi="Calibri" w:eastAsia="宋体" w:cs="Times New Roman"/>
          <w:sz w:val="22"/>
          <w:szCs w:val="28"/>
          <w:lang w:val="en-US" w:eastAsia="en-US" w:bidi="ar-SA"/>
        </w:rPr>
        <w:pict>
          <v:shape id="图片 263" o:spid="_x0000_s1092" type="#_x0000_t75" style="height:383.25pt;width:309.75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handles views display, views’ click-events and also data exchange on the user interface of Favorites page.</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 xml:space="preserve">Reference: </w:t>
      </w:r>
    </w:p>
    <w:p>
      <w:pPr>
        <w:rPr>
          <w:rFonts w:ascii="Times New Roman" w:hAnsi="Times New Roman"/>
          <w:sz w:val="24"/>
          <w:szCs w:val="24"/>
        </w:rPr>
      </w:pPr>
      <w:r>
        <w:rPr>
          <w:rFonts w:ascii="Times New Roman" w:hAnsi="Times New Roman"/>
          <w:sz w:val="24"/>
          <w:szCs w:val="24"/>
        </w:rPr>
        <w:t>This class imports com.google.android.gms.maps from google play services library to support the map display and also Google Maps Android API V2. [4]</w:t>
      </w:r>
    </w:p>
    <w:p>
      <w:pPr>
        <w:rPr>
          <w:rFonts w:ascii="Times New Roman" w:hAnsi="Times New Roman"/>
          <w:sz w:val="24"/>
          <w:szCs w:val="24"/>
        </w:rPr>
      </w:pPr>
      <w:r>
        <w:rPr>
          <w:rFonts w:ascii="Times New Roman" w:hAnsi="Times New Roman"/>
          <w:sz w:val="24"/>
          <w:szCs w:val="24"/>
        </w:rPr>
        <w:t>This class imports android.database.sqlite.SQLiteDatabase as database. [6]</w:t>
      </w: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530"/>
        <w:gridCol w:w="3119"/>
        <w:gridCol w:w="1701"/>
        <w:gridCol w:w="2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5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11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70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FavoritesActivity works in LogCat when the application is running</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FavoritesActivity.class.getName()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dbAdapter</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 instance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 object stores data obtained from database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LocationBean object stores data obtained from cursor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LocationBean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favoritesListView</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view for displaying Locations in Favorites with thumbnail map and also search bar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favoritesSortList</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view for displaying Locations related to selected province in Favorites</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favoritesListByDate</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view for displaying Locations sorted by date in Favorites with thumbnail map but no search bar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favorites_tab</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Frame layout of tab buttons at the bottom of the screen on the Favorites page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FrameLayout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search_keyword</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Search bar view with edited keyword text display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.EditText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keyword</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Keyword inputted by users</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big_map</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thumbnail map display above the Locations list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no_result</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display when there is no Location existed in Favorites</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search_no_result</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display when there is no Location related to the input keyword</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adapter</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Simple adapter for setting data to display as a list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SimpleAdapter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70" w:hRule="atLeast"/>
        </w:trPr>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favorites_tab_scan</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scanning button display and also click event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favorites_tab_home</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home button display and also click event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favorites_tab_sort</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sorting button display and also click event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18</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favorites_tab_search</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searching button display and also click event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19</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favorites_tab_search_text</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below the image view of searching button</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20</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favorites_tab_wordbook</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wordbook button display and also click event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21</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title_bar_text</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title bar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22</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title_bar_back</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of back button on the title display and also click event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23</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provinceList</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of  English names of existed provinces in Favorites</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ArrayList&lt;String&gt; </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new ArrayList&lt;String&gt;()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24</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List of Map to store Locations data that will be displayed in a list view </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ArrayList&lt;Map&lt;String, Object&gt;&gt;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new ArrayList&lt;Map&lt;String, Object&gt;&gt;()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25</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locations</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List of LocationBeans store the Location data obtained from database </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ArrayList&lt; LocationBean&gt; </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new ArrayList&lt;LocationBean&gt;()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26</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province_eng</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 English name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27</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province_chi</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 Chinese name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28</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markersParm</w:t>
            </w:r>
          </w:p>
        </w:tc>
        <w:tc>
          <w:tcPr>
            <w:tcW w:w="311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Parameter string for markers that will be displayed on the map</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p>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Initialize all the views, set listener and perform required click events. Set different list view for different cases.</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fillValue</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Locations data from database, store data in a list( locations)</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showList</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Obtain Locations data from locations, set the data to adapter for display as a list</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sortByProvinces</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Obtain provinces whose Locations are existed in Favorites, store them in provinceList</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the method onDestroy( ), invoke super.onDestroy(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b/>
          <w:bCs/>
          <w:sz w:val="36"/>
          <w:szCs w:val="36"/>
        </w:rPr>
      </w:pPr>
    </w:p>
    <w:p>
      <w:pPr>
        <w:ind w:firstLine="360"/>
        <w:rPr>
          <w:rFonts w:ascii="Times New Roman" w:hAnsi="Times New Roman"/>
          <w:b/>
          <w:bCs/>
          <w:sz w:val="36"/>
          <w:szCs w:val="36"/>
        </w:rPr>
      </w:pPr>
    </w:p>
    <w:p>
      <w:pPr>
        <w:ind w:firstLine="360"/>
      </w:pPr>
      <w:r>
        <w:rPr>
          <w:rFonts w:ascii="Times New Roman" w:hAnsi="Times New Roman"/>
          <w:b/>
          <w:bCs/>
          <w:sz w:val="36"/>
          <w:szCs w:val="36"/>
        </w:rPr>
        <w:t>3.2.6.5 Class-43 GalleryActivity</w:t>
      </w:r>
      <w:r>
        <w:t xml:space="preserve"> </w:t>
      </w:r>
    </w:p>
    <w:p>
      <w:pPr>
        <w:ind w:firstLine="360"/>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67" o:spid="_x0000_s1093" type="#_x0000_t75" style="height:204.75pt;width:279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class extends Activity, handles a customized gallery displaying photos from local gallery on the mobile phone, and providing multiple selection of photos. </w:t>
      </w: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This class imports com.nostra13.universalimageloader to use the image loader. [7]</w:t>
      </w: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530"/>
        <w:gridCol w:w="3405"/>
        <w:gridCol w:w="1415"/>
        <w:gridCol w:w="2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5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4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41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GalleryActivity works in LogCat when the application is running</w:t>
            </w:r>
          </w:p>
        </w:tc>
        <w:tc>
          <w:tcPr>
            <w:tcW w:w="14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ACTION_MULTIPLE_PICK</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Pick multiple photos from gallery action</w:t>
            </w:r>
          </w:p>
        </w:tc>
        <w:tc>
          <w:tcPr>
            <w:tcW w:w="14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"ACTION_MULTIPLE_PICK"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gridGallery</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Grid view for customized gallery display</w:t>
            </w:r>
          </w:p>
        </w:tc>
        <w:tc>
          <w:tcPr>
            <w:tcW w:w="14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GridView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handler</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Handler instance </w:t>
            </w:r>
          </w:p>
        </w:tc>
        <w:tc>
          <w:tcPr>
            <w:tcW w:w="14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Handler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adapter</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GalleryAdapter instance</w:t>
            </w:r>
          </w:p>
        </w:tc>
        <w:tc>
          <w:tcPr>
            <w:tcW w:w="14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GalleryAdapter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imgNoMedia</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photo display if the photo resource cannot be obtained</w:t>
            </w:r>
          </w:p>
        </w:tc>
        <w:tc>
          <w:tcPr>
            <w:tcW w:w="14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btnGalleryOk</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on the grid gallery for confirming the photo selection</w:t>
            </w:r>
          </w:p>
        </w:tc>
        <w:tc>
          <w:tcPr>
            <w:tcW w:w="14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action</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Action for multiple photos pick from gallery</w:t>
            </w:r>
          </w:p>
        </w:tc>
        <w:tc>
          <w:tcPr>
            <w:tcW w:w="14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String </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imageLoader</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loader</w:t>
            </w:r>
          </w:p>
        </w:tc>
        <w:tc>
          <w:tcPr>
            <w:tcW w:w="141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ImageLoader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831"/>
        <w:gridCol w:w="1701"/>
        <w:gridCol w:w="14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70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453"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83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Invoke init( ) to initialize the gallery view and set listener to click event, invoke initImageLoader( ) to initialize the image loader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initImageLoader</w:t>
            </w:r>
          </w:p>
        </w:tc>
        <w:tc>
          <w:tcPr>
            <w:tcW w:w="2831"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Initialize the image loader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w:t>
            </w:r>
          </w:p>
        </w:tc>
        <w:tc>
          <w:tcPr>
            <w:tcW w:w="2831"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Initialize the gallery view and set listener to click event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checkImageStatus</w:t>
            </w:r>
          </w:p>
        </w:tc>
        <w:tc>
          <w:tcPr>
            <w:tcW w:w="2831"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If adapter is null, the picture should be set as imgNoMedia</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getGalleryPhotos</w:t>
            </w:r>
          </w:p>
        </w:tc>
        <w:tc>
          <w:tcPr>
            <w:tcW w:w="2831"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all the photos paths from gallery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453"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 CustomGallery&gt;</w:t>
            </w:r>
          </w:p>
        </w:tc>
      </w:tr>
    </w:tbl>
    <w:p>
      <w:pPr>
        <w:ind w:firstLine="360"/>
        <w:rPr>
          <w:rFonts w:ascii="Times New Roman" w:hAnsi="Times New Roman"/>
          <w:b/>
          <w:bCs/>
          <w:sz w:val="36"/>
          <w:szCs w:val="36"/>
        </w:rPr>
      </w:pPr>
    </w:p>
    <w:p>
      <w:pPr>
        <w:rPr>
          <w:rFonts w:ascii="Times New Roman" w:hAnsi="Times New Roman"/>
          <w:b/>
          <w:bCs/>
          <w:sz w:val="36"/>
          <w:szCs w:val="36"/>
        </w:rPr>
      </w:pPr>
    </w:p>
    <w:p>
      <w:pPr>
        <w:ind w:firstLine="360"/>
        <w:rPr>
          <w:rFonts w:ascii="Times New Roman" w:hAnsi="Times New Roman"/>
          <w:b/>
          <w:bCs/>
          <w:sz w:val="36"/>
          <w:szCs w:val="36"/>
        </w:rPr>
      </w:pPr>
      <w:r>
        <w:rPr>
          <w:rFonts w:ascii="Times New Roman" w:hAnsi="Times New Roman"/>
          <w:b/>
          <w:bCs/>
          <w:sz w:val="36"/>
          <w:szCs w:val="36"/>
        </w:rPr>
        <w:t>3.2.6.6 Class-44 GalleryAdapter</w:t>
      </w:r>
    </w:p>
    <w:p>
      <w:pPr>
        <w:ind w:firstLine="360"/>
        <w:jc w:val="center"/>
        <w:rPr>
          <w:rFonts w:ascii="Times New Roman" w:hAnsi="Times New Roman"/>
          <w:b/>
          <w:bCs/>
          <w:sz w:val="28"/>
        </w:rPr>
      </w:pPr>
      <w:r>
        <w:rPr>
          <w:rFonts w:ascii="Calibri" w:hAnsi="Calibri" w:eastAsia="宋体" w:cs="Times New Roman"/>
          <w:sz w:val="22"/>
          <w:szCs w:val="28"/>
          <w:lang w:val="en-US" w:eastAsia="en-US" w:bidi="ar-SA"/>
        </w:rPr>
        <w:pict>
          <v:shape id="Picture 68" o:spid="_x0000_s1094" type="#_x0000_t75" style="height:362.25pt;width:294.75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is an adapter extending BaseAdapter, which handles photos display in the gallery and also item click event.</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This class imports com.nostra13.universalimageloader to use the image loader. [7]</w:t>
      </w: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388"/>
        <w:gridCol w:w="3547"/>
        <w:gridCol w:w="1698"/>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3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54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69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73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GalleryAdapter works in LogCat when the application is running</w:t>
            </w:r>
          </w:p>
        </w:tc>
        <w:tc>
          <w:tcPr>
            <w:tcW w:w="16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GalleryAdapter.class.getName()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mContext</w:t>
            </w:r>
          </w:p>
        </w:tc>
        <w:tc>
          <w:tcPr>
            <w:tcW w:w="3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of this class</w:t>
            </w:r>
          </w:p>
        </w:tc>
        <w:tc>
          <w:tcPr>
            <w:tcW w:w="16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inflater</w:t>
            </w:r>
          </w:p>
        </w:tc>
        <w:tc>
          <w:tcPr>
            <w:tcW w:w="3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Layout inflater object to instantiate a layout XML file into its corresponding View objects</w:t>
            </w:r>
          </w:p>
        </w:tc>
        <w:tc>
          <w:tcPr>
            <w:tcW w:w="16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LayoutInflater</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w:t>
            </w:r>
          </w:p>
        </w:tc>
        <w:tc>
          <w:tcPr>
            <w:tcW w:w="3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Store a list of Locations data needed in the adapter</w:t>
            </w:r>
          </w:p>
        </w:tc>
        <w:tc>
          <w:tcPr>
            <w:tcW w:w="16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ArrayList&lt;CustomGallery&gt;  </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new ArrayList&lt;CustomGallery&gt;()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imageLoader</w:t>
            </w:r>
          </w:p>
        </w:tc>
        <w:tc>
          <w:tcPr>
            <w:tcW w:w="3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loader</w:t>
            </w:r>
          </w:p>
        </w:tc>
        <w:tc>
          <w:tcPr>
            <w:tcW w:w="16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ImageLoader</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isActionMultiplePick</w:t>
            </w:r>
          </w:p>
        </w:tc>
        <w:tc>
          <w:tcPr>
            <w:tcW w:w="354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Whether action is multiple pick or not</w:t>
            </w:r>
          </w:p>
        </w:tc>
        <w:tc>
          <w:tcPr>
            <w:tcW w:w="169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1737"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405"/>
        <w:gridCol w:w="198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4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GalleryAdapter</w:t>
            </w:r>
          </w:p>
        </w:tc>
        <w:tc>
          <w:tcPr>
            <w:tcW w:w="2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context and image loader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 : Context, imageLoader : ImageLoader</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getCount</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Return data.size(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getItem</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Return data.get( position)</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position : int  </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CustomGallery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getItemId</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Return position</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setMultiplePick</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Set the Boolean value of isMultiplePick</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isMultiplePick : boolean </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selectAll</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Set isSelected of each CustomGallery object in data list to be the boolean value of selection</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selection : boolean</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isAllSelected</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 whether all the items are selected</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isAnySelected</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 whether there is any item is selected</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getSelected</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selected item(s), return a list of CustomGallery</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 CustomGallery&gt;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addAll</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Add all the files into the data</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Files : ArrayList&lt; CustomGallery&gt;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changeSelection</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Change the selection status of item</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 : View, 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getView</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the view of the gallery</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int, convertView : View, parent : ViewGroup</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clearCache</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Invoke imageLoader.</w:t>
            </w:r>
            <w:r>
              <w:t xml:space="preserve"> </w:t>
            </w:r>
            <w:r>
              <w:rPr>
                <w:rFonts w:ascii="Times New Roman" w:hAnsi="Times New Roman"/>
                <w:sz w:val="24"/>
                <w:szCs w:val="24"/>
              </w:rPr>
              <w:t>clearDiscCache( ) and imageLoader.clearMemoryCache(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clear</w:t>
            </w:r>
          </w:p>
        </w:tc>
        <w:tc>
          <w:tcPr>
            <w:tcW w:w="240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Invoke data.clear( )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ind w:firstLine="360"/>
        <w:rPr>
          <w:rFonts w:ascii="Times New Roman" w:hAnsi="Times New Roman"/>
          <w:b/>
          <w:bCs/>
          <w:sz w:val="36"/>
          <w:szCs w:val="36"/>
        </w:rPr>
      </w:pPr>
      <w:r>
        <w:rPr>
          <w:rFonts w:ascii="Times New Roman" w:hAnsi="Times New Roman"/>
          <w:b/>
          <w:bCs/>
          <w:sz w:val="36"/>
          <w:szCs w:val="36"/>
        </w:rPr>
        <w:t>3.2.6.7 Class-45 SingleLocationActivity</w:t>
      </w:r>
    </w:p>
    <w:p>
      <w:pPr>
        <w:ind w:firstLine="360"/>
        <w:jc w:val="center"/>
        <w:rPr>
          <w:rFonts w:ascii="Times New Roman" w:hAnsi="Times New Roman"/>
          <w:b/>
          <w:bCs/>
          <w:sz w:val="28"/>
        </w:rPr>
      </w:pPr>
      <w:r>
        <w:rPr>
          <w:rFonts w:ascii="Calibri" w:hAnsi="Calibri" w:eastAsia="宋体" w:cs="Times New Roman"/>
          <w:sz w:val="22"/>
          <w:szCs w:val="28"/>
          <w:lang w:val="en-US" w:eastAsia="en-US" w:bidi="ar-SA"/>
        </w:rPr>
        <w:pict>
          <v:shape id="Picture 69" o:spid="_x0000_s1095" type="#_x0000_t75" style="height:346.5pt;width:234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Acitivity, and handles views display, views click events and also data exchange on the user interface of the page displaying information of single Location.</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rPr>
          <w:rFonts w:ascii="Times New Roman" w:hAnsi="Times New Roman"/>
          <w:sz w:val="24"/>
          <w:szCs w:val="24"/>
        </w:rPr>
      </w:pPr>
      <w:r>
        <w:rPr>
          <w:rFonts w:ascii="Times New Roman" w:hAnsi="Times New Roman"/>
          <w:sz w:val="24"/>
          <w:szCs w:val="24"/>
        </w:rPr>
        <w:t>This class imports android.database.sqlite.SQLiteDatabase as database. [6]</w:t>
      </w:r>
    </w:p>
    <w:p>
      <w:pPr>
        <w:rPr>
          <w:rFonts w:ascii="Times New Roman" w:hAnsi="Times New Roman"/>
          <w:sz w:val="24"/>
          <w:szCs w:val="24"/>
        </w:rPr>
      </w:pPr>
      <w:r>
        <w:rPr>
          <w:rFonts w:ascii="Times New Roman" w:hAnsi="Times New Roman"/>
          <w:sz w:val="24"/>
          <w:szCs w:val="24"/>
        </w:rPr>
        <w:t>This class imports com.nostra13.universalimageloader to use the image loader. [7]</w:t>
      </w:r>
    </w:p>
    <w:p>
      <w:pPr>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530"/>
        <w:gridCol w:w="3405"/>
        <w:gridCol w:w="1556"/>
        <w:gridCol w:w="18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5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4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55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87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SingleLocationActivity works in LogCat when the application is running</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SingleLocationActivity.class.getName()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dbAdapter</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 instance</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of current selected Location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 object stores data obtained from database</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LocationBean object stores data obtained from cursor</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LocationBean</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location_name_chi</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Text view for Location Chinese name display </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location_name_eng</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Location English name display and editing operation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EditText</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geometry_text</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latitude and longitude of Location display</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location_description</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Location description display and editing operation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EditText</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title_bar_text</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title bar display</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photoView</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Linear layout view for photos display</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gridGallery</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View for photos display on the screen at the Location adding page </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GridView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galleryAdapter</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GalleryAdapter for photos display</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GalleryAdapter</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viewSwitcher</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switcher to control which view to be displayed</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ViewSwitcher</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imageLoader</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loader</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ImageLoader</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single_img</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detailed one of selected photo display</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popButton_img_cancel</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on the popup window for cancel viewing current detailed photo</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18</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popButton_delete_cancel</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on the popup window for canceling deleting selected Location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19</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popButton_delete_delete</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on the popup window for confirming deleting selected Location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20</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popupView_image</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popup window displaying the detailed photo</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21</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popupView_delete</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popup window displaying deletion confirmation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22</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popupWindow</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Popup window </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PopupWindow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23</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Selected</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Selected photo in the gridGallery</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CustomGallery</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24</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location_description_label</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displaying the label of Location description as “description”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Initialize all the views display and set listener to required click events on the user interface displaying the information of selected single Location. Set data to required adapter for display.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the method onDestroy( ), invoke super.onDestroy(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ind w:firstLine="360"/>
        <w:rPr>
          <w:rFonts w:ascii="Times New Roman" w:hAnsi="Times New Roman"/>
          <w:b/>
          <w:bCs/>
          <w:sz w:val="36"/>
          <w:szCs w:val="36"/>
        </w:rPr>
      </w:pPr>
      <w:r>
        <w:rPr>
          <w:rFonts w:ascii="Times New Roman" w:hAnsi="Times New Roman"/>
          <w:b/>
          <w:bCs/>
          <w:sz w:val="36"/>
          <w:szCs w:val="36"/>
        </w:rPr>
        <w:t>3.2.6.8 Class-46 SortLocationsByProvincesActivity</w:t>
      </w:r>
    </w:p>
    <w:p>
      <w:pPr>
        <w:ind w:firstLine="360"/>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70" o:spid="_x0000_s1096" type="#_x0000_t75" style="height:197.25pt;width:331.5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p>
    <w:p>
      <w:pPr>
        <w:jc w:val="center"/>
        <w:rPr>
          <w:rFonts w:ascii="Times New Roman" w:hAnsi="Times New Roman"/>
          <w:b/>
          <w:bCs/>
          <w:sz w:val="28"/>
        </w:rPr>
      </w:pP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Acitivity, and handles views display, views click events and also data exchange on the user interface of the page displaying provinces list after Locations are sorted by province.</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530"/>
        <w:gridCol w:w="3405"/>
        <w:gridCol w:w="1556"/>
        <w:gridCol w:w="18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5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4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55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1879"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SortLocationsByProvincesActivity works in LogCat when the application is running</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SortLocationsByProvincesActivity.class.getName()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provinces</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Received province English names list</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ArrayList&lt;String&gt;</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new ArrayList&lt;String&gt;()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provinces_list</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view for province English names display</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of Map stores province data to be displayed on the screen as a list</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 Map&lt;String, Object&gt;&gt;</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new ArrayList&lt;Map&lt;String, Object&gt;&gt;()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sort_sort</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the “sort” button of tab buttons at the bottom of the screen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sort_scan</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the “scan” button of tab buttons at the bottom of the screen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sort_home</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the “home” button of tab buttons at the bottom of the screen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sort_help</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the “help” button of tab buttons at the bottom of the screen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sort_wordbook</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the “wordbook” button of tab buttons at the bottom of the screen</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title_bar_text</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title bar display</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5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no_province</w:t>
            </w:r>
          </w:p>
        </w:tc>
        <w:tc>
          <w:tcPr>
            <w:tcW w:w="34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display when there is no province in the Favorites</w:t>
            </w:r>
          </w:p>
        </w:tc>
        <w:tc>
          <w:tcPr>
            <w:tcW w:w="15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1879"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Initialize all the views display and set listener to required click events on the user interface displaying the province English names list. Set data to required adapter for display.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the method onDestroy( ), invoke super.onDestroy(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b/>
          <w:bCs/>
          <w:sz w:val="36"/>
          <w:szCs w:val="36"/>
        </w:rPr>
      </w:pPr>
      <w:r>
        <w:rPr>
          <w:rFonts w:ascii="Times New Roman" w:hAnsi="Times New Roman"/>
          <w:b/>
          <w:bCs/>
          <w:sz w:val="36"/>
          <w:szCs w:val="36"/>
        </w:rPr>
        <w:t>3.2.7 Package home</w:t>
      </w:r>
    </w:p>
    <w:p>
      <w:pPr>
        <w:jc w:val="center"/>
      </w:pPr>
      <w:r>
        <w:rPr>
          <w:rFonts w:ascii="Calibri" w:hAnsi="Calibri" w:eastAsia="宋体" w:cs="Times New Roman"/>
          <w:sz w:val="22"/>
          <w:szCs w:val="28"/>
          <w:lang w:val="en-US" w:eastAsia="en-US" w:bidi="ar-SA"/>
        </w:rPr>
        <w:pict>
          <v:shape id="Picture 155" o:spid="_x0000_s1097" type="#_x0000_t75" style="height:114.75pt;width:122.25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jc w:val="center"/>
      </w:pPr>
    </w:p>
    <w:p>
      <w:pPr>
        <w:ind w:firstLine="360"/>
        <w:rPr>
          <w:rFonts w:ascii="Times New Roman" w:hAnsi="Times New Roman"/>
          <w:b/>
          <w:bCs/>
          <w:sz w:val="36"/>
          <w:szCs w:val="36"/>
        </w:rPr>
      </w:pPr>
      <w:r>
        <w:rPr>
          <w:rFonts w:ascii="Times New Roman" w:hAnsi="Times New Roman"/>
          <w:b/>
          <w:bCs/>
          <w:sz w:val="36"/>
          <w:szCs w:val="36"/>
        </w:rPr>
        <w:t>3.2.7.1 Class-47 HomeActivity</w:t>
      </w:r>
    </w:p>
    <w:p>
      <w:pPr>
        <w:ind w:firstLine="360"/>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71" o:spid="_x0000_s1098" type="#_x0000_t75" style="height:121.5pt;width:198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p>
    <w:p>
      <w:pPr>
        <w:ind w:firstLine="360"/>
        <w:jc w:val="center"/>
        <w:rPr>
          <w:rFonts w:ascii="Times New Roman" w:hAnsi="Times New Roman"/>
          <w:b/>
          <w:bCs/>
          <w:sz w:val="36"/>
          <w:szCs w:val="36"/>
        </w:rPr>
      </w:pP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handles the user interface display for home page and also click events.</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388"/>
        <w:gridCol w:w="3261"/>
        <w:gridCol w:w="1156"/>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3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26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15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5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frame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Frame layout for the tab buttons at the bottom of the screen</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FrameLayout</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home_scan</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“scan” button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tab_favorites</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“favorites” button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tab_wordbook</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“wordbook” button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tab_help</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“help” button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Initialize all the views display and also set the required view click events.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onDestroy( ), invoke super.onDestroy(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44"/>
          <w:szCs w:val="44"/>
        </w:rPr>
      </w:pPr>
    </w:p>
    <w:p>
      <w:pPr>
        <w:rPr>
          <w:rFonts w:ascii="Times New Roman" w:hAnsi="Times New Roman"/>
          <w:sz w:val="44"/>
          <w:szCs w:val="44"/>
        </w:rPr>
      </w:pPr>
    </w:p>
    <w:p>
      <w:pPr>
        <w:ind w:firstLine="360"/>
        <w:rPr>
          <w:rFonts w:ascii="Times New Roman" w:hAnsi="Times New Roman"/>
          <w:b/>
          <w:bCs/>
          <w:sz w:val="36"/>
          <w:szCs w:val="36"/>
        </w:rPr>
      </w:pPr>
      <w:r>
        <w:rPr>
          <w:rFonts w:ascii="Times New Roman" w:hAnsi="Times New Roman"/>
          <w:b/>
          <w:bCs/>
          <w:sz w:val="36"/>
          <w:szCs w:val="36"/>
        </w:rPr>
        <w:t>3.2.7.2 Class-48 HelpInfoActivity</w:t>
      </w:r>
    </w:p>
    <w:p>
      <w:pPr>
        <w:ind w:firstLine="360"/>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72" o:spid="_x0000_s1099" type="#_x0000_t75" style="height:84pt;width:196.5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handles the user interface displaying for help page and also click events.</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388"/>
        <w:gridCol w:w="3261"/>
        <w:gridCol w:w="1156"/>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3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26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156"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56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title_bar_text</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title bar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content</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help information content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done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“done” button at the title display</w:t>
            </w:r>
          </w:p>
        </w:tc>
        <w:tc>
          <w:tcPr>
            <w:tcW w:w="1156"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56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p>
    <w:p>
      <w:pPr>
        <w:tabs>
          <w:tab w:val="left" w:pos="7905"/>
        </w:tabs>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460"/>
        <w:gridCol w:w="2685"/>
        <w:gridCol w:w="2295"/>
        <w:gridCol w:w="1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46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6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22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00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6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Initialize all the views display and also set the required view click events. Set content text to the text view.</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46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68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onDestroy( ), invoke super.onDestroy( ).</w:t>
            </w:r>
          </w:p>
        </w:tc>
        <w:tc>
          <w:tcPr>
            <w:tcW w:w="229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00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b/>
          <w:bCs/>
          <w:sz w:val="36"/>
          <w:szCs w:val="36"/>
        </w:rPr>
      </w:pPr>
      <w:r>
        <w:rPr>
          <w:rFonts w:ascii="Times New Roman" w:hAnsi="Times New Roman"/>
          <w:b/>
          <w:bCs/>
          <w:sz w:val="36"/>
          <w:szCs w:val="36"/>
        </w:rPr>
        <w:t>3.2.8 Package wordbook</w:t>
      </w:r>
    </w:p>
    <w:p>
      <w:pPr>
        <w:jc w:val="center"/>
      </w:pPr>
      <w:r>
        <w:rPr>
          <w:rFonts w:ascii="Calibri" w:hAnsi="Calibri" w:eastAsia="宋体" w:cs="Times New Roman"/>
          <w:sz w:val="22"/>
          <w:szCs w:val="28"/>
          <w:lang w:val="en-US" w:eastAsia="en-US" w:bidi="ar-SA"/>
        </w:rPr>
        <w:pict>
          <v:shape id="Picture 156" o:spid="_x0000_s1100" type="#_x0000_t75" style="height:156pt;width:129.75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jc w:val="center"/>
      </w:pPr>
    </w:p>
    <w:p>
      <w:pPr>
        <w:ind w:firstLine="360"/>
        <w:rPr>
          <w:rFonts w:ascii="Times New Roman" w:hAnsi="Times New Roman"/>
          <w:b/>
          <w:bCs/>
          <w:sz w:val="36"/>
          <w:szCs w:val="36"/>
        </w:rPr>
      </w:pPr>
      <w:r>
        <w:rPr>
          <w:rFonts w:ascii="Times New Roman" w:hAnsi="Times New Roman"/>
          <w:b/>
          <w:bCs/>
          <w:sz w:val="36"/>
          <w:szCs w:val="36"/>
        </w:rPr>
        <w:t>3.2.8.1 Class-49 SingleWordActivity</w:t>
      </w:r>
    </w:p>
    <w:p>
      <w:pPr>
        <w:ind w:firstLine="360"/>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73" o:spid="_x0000_s1101" type="#_x0000_t75" style="height:219pt;width:241.5pt;rotation:0f;" o:ole="f" fillcolor="#FFFFFF" filled="f" o:preferrelative="t" stroked="f" coordorigin="0,0" coordsize="21600,21600">
            <v:fill on="f" color2="#FFFFFF" focus="0%"/>
            <v:imagedata gain="65536f" blacklevel="0f" gamma="0" o:title="" r:id="rId77"/>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handles the user interface display for information of a single selected word from wordbook, button-click events and also data exchange.</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rPr>
          <w:rFonts w:ascii="Times New Roman" w:hAnsi="Times New Roman"/>
          <w:b/>
          <w:bCs/>
          <w:sz w:val="28"/>
        </w:rPr>
      </w:pPr>
      <w:r>
        <w:rPr>
          <w:rFonts w:ascii="Times New Roman" w:hAnsi="Times New Roman"/>
          <w:sz w:val="24"/>
          <w:szCs w:val="24"/>
        </w:rPr>
        <w:t>This class imports android.database.sqlite.SQLiteDatabase as database. [6]</w:t>
      </w: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388"/>
        <w:gridCol w:w="3261"/>
        <w:gridCol w:w="1701"/>
        <w:gridCol w:w="2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3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26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70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SingleWordActivity works in LogCat when the application is running</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SingleWordActivity.class.getSimpleName()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word_chi</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to display the Chinese word</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word_eng</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to display the English meaning of the Chinese word</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title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to display the title of this page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 object stores data obtained from database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dbAdapter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 instance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 of the selected word</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id</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Chi</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Selected Chinese word</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Eng</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English meaning of selected word</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popButton_delete_cancel</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on the popup window for canceling the deletion of selected word</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popButton_delete_delete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 on the popup window for confirming the deletion of selected word</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Button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popupView_delete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the deletion popup window</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popupWindow</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PopupWindow instance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PopupWindow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p>
    <w:p>
      <w:pPr>
        <w:tabs>
          <w:tab w:val="left" w:pos="7905"/>
        </w:tabs>
        <w:rPr>
          <w:rFonts w:ascii="Times New Roman" w:hAnsi="Times New Roman"/>
          <w:b/>
          <w:bCs/>
          <w:sz w:val="28"/>
        </w:rPr>
      </w:pPr>
    </w:p>
    <w:p>
      <w:pPr>
        <w:tabs>
          <w:tab w:val="left" w:pos="7905"/>
        </w:tabs>
        <w:rPr>
          <w:rFonts w:ascii="Times New Roman" w:hAnsi="Times New Roman"/>
          <w:b/>
          <w:bCs/>
          <w:sz w:val="28"/>
        </w:rPr>
      </w:pPr>
    </w:p>
    <w:p>
      <w:pPr>
        <w:tabs>
          <w:tab w:val="left" w:pos="7905"/>
        </w:tabs>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030"/>
        <w:gridCol w:w="2835"/>
        <w:gridCol w:w="198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Initialize all the views display and also set the required view click events on the single word information display page. Set required data to related views for display.</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onDestroy( ) and invoke super.onDestroy(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44"/>
          <w:szCs w:val="44"/>
        </w:rPr>
      </w:pPr>
    </w:p>
    <w:p>
      <w:pPr>
        <w:rPr>
          <w:rFonts w:ascii="Times New Roman" w:hAnsi="Times New Roman"/>
          <w:sz w:val="10"/>
          <w:szCs w:val="10"/>
        </w:rPr>
      </w:pPr>
    </w:p>
    <w:p>
      <w:pPr>
        <w:ind w:firstLine="360"/>
        <w:rPr>
          <w:rFonts w:ascii="Times New Roman" w:hAnsi="Times New Roman"/>
          <w:b/>
          <w:bCs/>
          <w:sz w:val="36"/>
          <w:szCs w:val="36"/>
        </w:rPr>
      </w:pPr>
      <w:r>
        <w:rPr>
          <w:rFonts w:ascii="Times New Roman" w:hAnsi="Times New Roman"/>
          <w:b/>
          <w:bCs/>
          <w:sz w:val="36"/>
          <w:szCs w:val="36"/>
        </w:rPr>
        <w:t>3.2.8.2 Class-50 WordBookActivity</w:t>
      </w:r>
    </w:p>
    <w:p>
      <w:pPr>
        <w:ind w:firstLine="360"/>
        <w:rPr>
          <w:rFonts w:ascii="Times New Roman" w:hAnsi="Times New Roman"/>
          <w:b/>
          <w:bCs/>
          <w:sz w:val="36"/>
          <w:szCs w:val="36"/>
        </w:rPr>
      </w:pPr>
      <w:r>
        <w:rPr>
          <w:rFonts w:ascii="Times New Roman" w:hAnsi="Times New Roman" w:eastAsia="宋体" w:cs="Times New Roman"/>
          <w:b/>
          <w:bCs/>
          <w:sz w:val="36"/>
          <w:szCs w:val="36"/>
          <w:lang w:val="en-US" w:eastAsia="en-US" w:bidi="ar-SA"/>
        </w:rPr>
        <w:pict>
          <v:shape id="图片 264" o:spid="_x0000_s1102" type="#_x0000_t75" style="height:333.75pt;width:414.75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Activity, handles the user interface display for wordbook page, button-click events and also data exchange.</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Reference:</w:t>
      </w:r>
    </w:p>
    <w:p>
      <w:pPr>
        <w:rPr>
          <w:rFonts w:ascii="Times New Roman" w:hAnsi="Times New Roman"/>
          <w:b/>
          <w:bCs/>
          <w:sz w:val="28"/>
        </w:rPr>
      </w:pPr>
      <w:r>
        <w:rPr>
          <w:rFonts w:ascii="Times New Roman" w:hAnsi="Times New Roman"/>
          <w:sz w:val="24"/>
          <w:szCs w:val="24"/>
        </w:rPr>
        <w:t>This class imports android.database.sqlite.SQLiteDatabase as database. [6]</w:t>
      </w: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955"/>
        <w:gridCol w:w="2694"/>
        <w:gridCol w:w="1701"/>
        <w:gridCol w:w="2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95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2694"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70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WordBookActivity works in LogCat when the application is running</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WordBookActivity.class.getSimpleName()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mItems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 list storing Chinese words obtained from cursor sorted alphabetically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ArrayList&lt;String&gt;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mListSectionPos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Array list storing sections position </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ArrayList&lt;Integer&gt;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mListItems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 list storing WordBean obtained from cursor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ArrayList&lt;WordBean&gt;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 list storing Chinese words obtained from cursor sorted by date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ArrayList&lt;WordBean&gt;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of Map to store the data that will be set to list adapter for display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 Map&lt;String, Object&gt;&gt;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mListView</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 header list view for words display alphabetically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PinnedHeaderListView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mAdaptor</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PinnedHeaderAdapter instance to set words display alphabetically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PinnedHeaderAdapter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adapter</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SimpleAdapter instance to set words display by date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SimpleAdapter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mSearchView</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search bar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EditText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mLoadingView</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for loading progress bar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ProgressBar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mEmptyView</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Empty view display when there is no word in Wordbook</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search_no_result</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display when there is no word related to received keyword</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tab_favorites</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button “favorites” display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tab_sort</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button “sort” display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16</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tab_search</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button “search” display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17</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tab_home</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button “home” display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18</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tab_scan</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 view for button “scan” display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ImageView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19</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Title</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 view for title bar display</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TextView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20</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list_by_date</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view for words display by date as a list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21</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search_list</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view for search results display as a list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22</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dbAdapter</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 instance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DatabaseAdapter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23</w:t>
            </w:r>
          </w:p>
        </w:tc>
        <w:tc>
          <w:tcPr>
            <w:tcW w:w="195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2694"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 object storing data obtained from database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Cursor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030"/>
        <w:gridCol w:w="2835"/>
        <w:gridCol w:w="198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onCreate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Initialize all the views display and also set the required view click events on the single word information display page. Set required data to related views for display.</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onPostCreate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Override the method onPostCreate( ), invoke super.onPostCreate(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savedInstanceState : Bundle</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setListAdaptor</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 pinned hear view, index bar view and PinnedHeaderAdapter to mListView.</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onSaveInstanceState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 outstate</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outState : Bundle</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onDestroy</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onDestroy( ) and invoke super.onDestroy(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44"/>
          <w:szCs w:val="44"/>
        </w:rPr>
      </w:pPr>
    </w:p>
    <w:p>
      <w:pPr>
        <w:rPr>
          <w:rFonts w:ascii="Times New Roman" w:hAnsi="Times New Roman"/>
          <w:b/>
          <w:bCs/>
          <w:sz w:val="28"/>
        </w:rPr>
      </w:pPr>
      <w:r>
        <w:rPr>
          <w:rFonts w:ascii="Times New Roman" w:hAnsi="Times New Roman"/>
          <w:b/>
          <w:bCs/>
          <w:sz w:val="28"/>
        </w:rPr>
        <w:t>Contained class:</w:t>
      </w:r>
    </w:p>
    <w:p>
      <w:pPr>
        <w:rPr>
          <w:rFonts w:ascii="Times New Roman" w:hAnsi="Times New Roman"/>
          <w:b/>
          <w:bCs/>
          <w:sz w:val="28"/>
        </w:rPr>
      </w:pPr>
      <w:r>
        <w:rPr>
          <w:rFonts w:ascii="Times New Roman" w:hAnsi="Times New Roman"/>
          <w:b/>
          <w:bCs/>
          <w:sz w:val="28"/>
        </w:rPr>
        <w:t>3.2.8.2.1 Populate</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030"/>
        <w:gridCol w:w="2835"/>
        <w:gridCol w:w="198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showLoading</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Display the loading view, hide the content view and empty view</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contentView : View, loadingView : View</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showContent</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Display content view, hide the loading view and empty view</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contentView : View, loadingView : View</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showEmptyText</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Display empty text view, hide loading view and content view</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contentView : View, loadingView : View</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onPreExecute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Override onPreExecute( ), display loading view and invoke super.onPreExecute(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doInBackground</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Query words data in Word book from database, set them into mAdapter to be displayed as a list with pinned header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params : ArrayList&lt;String&gt; ...</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onPostExecute</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Override onPostExecute( ), invoke super.onPostExecute(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result : Void</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b/>
          <w:bCs/>
          <w:sz w:val="36"/>
          <w:szCs w:val="36"/>
        </w:rPr>
      </w:pPr>
    </w:p>
    <w:p>
      <w:pPr>
        <w:rPr>
          <w:rFonts w:ascii="Times New Roman" w:hAnsi="Times New Roman"/>
          <w:b/>
          <w:bCs/>
          <w:sz w:val="36"/>
          <w:szCs w:val="36"/>
        </w:rPr>
      </w:pPr>
      <w:r>
        <w:rPr>
          <w:rFonts w:ascii="Times New Roman" w:hAnsi="Times New Roman"/>
          <w:b/>
          <w:bCs/>
          <w:sz w:val="36"/>
          <w:szCs w:val="36"/>
        </w:rPr>
        <w:t>3.2.9 Package listFilter</w:t>
      </w:r>
    </w:p>
    <w:p>
      <w:pPr>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157" o:spid="_x0000_s1103" type="#_x0000_t75" style="height:207.75pt;width:257.2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ind w:firstLine="360"/>
        <w:rPr>
          <w:rFonts w:ascii="Times New Roman" w:hAnsi="Times New Roman"/>
          <w:b/>
          <w:bCs/>
          <w:sz w:val="36"/>
          <w:szCs w:val="36"/>
        </w:rPr>
      </w:pPr>
      <w:r>
        <w:rPr>
          <w:rFonts w:ascii="Times New Roman" w:hAnsi="Times New Roman"/>
          <w:b/>
          <w:bCs/>
          <w:sz w:val="36"/>
          <w:szCs w:val="36"/>
        </w:rPr>
        <w:t>3.2.9.1 Class-51 IndexBarView</w:t>
      </w:r>
    </w:p>
    <w:p>
      <w:pPr>
        <w:rPr>
          <w:rFonts w:ascii="Times New Roman" w:hAnsi="Times New Roman"/>
          <w:b/>
          <w:bCs/>
          <w:sz w:val="36"/>
          <w:szCs w:val="36"/>
        </w:rPr>
      </w:pPr>
      <w:r>
        <w:rPr>
          <w:rFonts w:ascii="Calibri" w:hAnsi="Calibri" w:eastAsia="宋体" w:cs="Times New Roman"/>
          <w:sz w:val="22"/>
          <w:szCs w:val="28"/>
          <w:lang w:val="en-US" w:eastAsia="en-US" w:bidi="ar-SA"/>
        </w:rPr>
        <w:pict>
          <v:shape id="Picture 75" o:spid="_x0000_s1104" type="#_x0000_t75" style="height:225pt;width:415.5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extends View, handles the index bar view display and item-click events.</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2097"/>
        <w:gridCol w:w="2552"/>
        <w:gridCol w:w="1701"/>
        <w:gridCol w:w="2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9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255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70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9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mIndexbarMargin</w:t>
            </w:r>
          </w:p>
        </w:tc>
        <w:tc>
          <w:tcPr>
            <w:tcW w:w="25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Margin of index bar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float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09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mSideIndexY</w:t>
            </w:r>
          </w:p>
        </w:tc>
        <w:tc>
          <w:tcPr>
            <w:tcW w:w="25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Side index height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float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09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mIsIndexing</w:t>
            </w:r>
          </w:p>
        </w:tc>
        <w:tc>
          <w:tcPr>
            <w:tcW w:w="25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Whether is indexing or not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09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mCurrentSectionPosition</w:t>
            </w:r>
          </w:p>
        </w:tc>
        <w:tc>
          <w:tcPr>
            <w:tcW w:w="25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Current section position</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09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mListSections</w:t>
            </w:r>
          </w:p>
        </w:tc>
        <w:tc>
          <w:tcPr>
            <w:tcW w:w="25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sections</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ArrayList&lt;Integer&gt;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09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mListItems</w:t>
            </w:r>
          </w:p>
        </w:tc>
        <w:tc>
          <w:tcPr>
            <w:tcW w:w="25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 items</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 WordBean&gt;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09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mIndexPaint</w:t>
            </w:r>
          </w:p>
        </w:tc>
        <w:tc>
          <w:tcPr>
            <w:tcW w:w="25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Index paint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Paint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09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mContext</w:t>
            </w:r>
          </w:p>
        </w:tc>
        <w:tc>
          <w:tcPr>
            <w:tcW w:w="25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Context </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209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mIndexBarFilter</w:t>
            </w:r>
          </w:p>
        </w:tc>
        <w:tc>
          <w:tcPr>
            <w:tcW w:w="255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Index bar filter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WordBookIndexBarFilter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030"/>
        <w:gridCol w:w="2835"/>
        <w:gridCol w:w="198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IndexBarView</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context</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 Context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IndexBarView</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Constructor to set context and attribute set</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 Context, attrs : AttributeSet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IndexBarView</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Constructor to set context, attributeSet, defStyle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 Context, attrs : AttributeSet, defStyle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setData</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Set listView, listitems, and listSections</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listView : PinnedHeaderListView, listItems : ArrayList&lt; WordBean&gt;, listSections : ArrayList&lt;Integer&gt;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onDraw</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Draw view content on canvas using paint</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canvas : Canvas</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getSectionText</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the text of section</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sectionPosition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Contains</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Determine if the point is in index bar region, which includes the right margin of the bar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x : float, y : float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filterListItem</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Filter list items and get touched section position with in index bar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sideIndexY : float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onTouchEvent</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Set different motion event action</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ev : MotionEvent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bl>
    <w:p>
      <w:pPr>
        <w:rPr>
          <w:rFonts w:ascii="Times New Roman" w:hAnsi="Times New Roman"/>
          <w:b/>
          <w:bCs/>
          <w:sz w:val="36"/>
          <w:szCs w:val="36"/>
        </w:rPr>
      </w:pPr>
    </w:p>
    <w:p>
      <w:pPr>
        <w:ind w:firstLine="360"/>
        <w:rPr>
          <w:rFonts w:ascii="Times New Roman" w:hAnsi="Times New Roman"/>
          <w:b/>
          <w:bCs/>
          <w:sz w:val="36"/>
          <w:szCs w:val="36"/>
        </w:rPr>
      </w:pPr>
      <w:r>
        <w:rPr>
          <w:rFonts w:ascii="Times New Roman" w:hAnsi="Times New Roman"/>
          <w:b/>
          <w:bCs/>
          <w:sz w:val="36"/>
          <w:szCs w:val="36"/>
        </w:rPr>
        <w:t>3.2.9.2 Class-52 PinnedHeaderAdapter</w:t>
      </w:r>
    </w:p>
    <w:p>
      <w:r>
        <w:rPr>
          <w:rFonts w:ascii="Calibri" w:hAnsi="Calibri" w:eastAsia="宋体" w:cs="Times New Roman"/>
          <w:sz w:val="22"/>
          <w:szCs w:val="28"/>
          <w:lang w:val="en-US" w:eastAsia="en-US" w:bidi="ar-SA"/>
        </w:rPr>
        <w:pict>
          <v:shape id="图片 266" o:spid="_x0000_s1105" type="#_x0000_t75" style="height:414.75pt;width:414.75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implements WordBookPinnedHeader, OnScrollListener and extends BaseAdapter, which is adapter class to handle pinned header.</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388"/>
        <w:gridCol w:w="3261"/>
        <w:gridCol w:w="1701"/>
        <w:gridCol w:w="2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3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26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70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TYPE_ITEM</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Flag for type item in the list view</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TYPE_SECTION</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Flag for type section in the list view</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TYPE_MAX_COUNT</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Max count of type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TYPE_SECTION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mLayoutInflater</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Layout inflater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LayoutInflater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mCurrentSectionPosition</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Current section position</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mNextSectionPostion</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Next section position</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mListSectionPos</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 list to store section positions</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ArrayList&lt;Integer&gt;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mListItems</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 list to store list view data</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ArrayList&lt; WordBean&gt;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mContext</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Tag for checking how Class PinnedHeaderAdapter works in LogCat when the application is running</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String</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PinnedHeaderAdapter.class.getSimpleName()</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030"/>
        <w:gridCol w:w="2835"/>
        <w:gridCol w:w="198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PinnedHeaderAdapter</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mContext, mListItems, mListSectionPos and initialize mLayoutInflater.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 Context, listItems : ArrayList&lt; WordBean&gt;, listSectionPos : ArrayList&lt;Integer&gt;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getCount</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Return mListItems.size()</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areAllItemsEnabled</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Return false</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isEnabled</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Return !mListSectionPos.contains(position)</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getViewTypeCount</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Return TYPE_MAX_COUNT</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getItemViewType</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the type of item view</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getItem</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Return mListItems.get(position)</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getItemId</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Return mListItems.get(position).hashCode()</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getView</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different views in different cases</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int, convertView : View, parent : ViewGroup</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getPinnedHeaderState</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state of pinned header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getCurrentSectionPosition</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Get current section position</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getNextSectionPosition</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Get next section position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currentSectionPosition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configurePinnedHeader</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Set text in pinned header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 : View, 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onScroll</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Override onScroll( )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 AbsListView, firstVisibleItem : int, visibleItemCount : int, totalItemCount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onScrollStateChanged</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Required implemented method for OnScrollListener </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 : AbsListView, scrollState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ind w:firstLine="360"/>
        <w:rPr>
          <w:rFonts w:ascii="Times New Roman" w:hAnsi="Times New Roman"/>
          <w:b/>
          <w:bCs/>
          <w:sz w:val="36"/>
          <w:szCs w:val="36"/>
        </w:rPr>
      </w:pPr>
      <w:r>
        <w:rPr>
          <w:rFonts w:ascii="Times New Roman" w:hAnsi="Times New Roman"/>
          <w:b/>
          <w:bCs/>
          <w:sz w:val="36"/>
          <w:szCs w:val="36"/>
        </w:rPr>
        <w:t>3.2.9.3 Class-53 PinnedHeaderListView</w:t>
      </w:r>
    </w:p>
    <w:p>
      <w:pPr>
        <w:ind w:firstLine="360"/>
        <w:jc w:val="center"/>
      </w:pPr>
      <w:r>
        <w:rPr>
          <w:rFonts w:ascii="Calibri" w:hAnsi="Calibri" w:eastAsia="宋体" w:cs="Times New Roman"/>
          <w:sz w:val="22"/>
          <w:szCs w:val="28"/>
          <w:lang w:val="en-US" w:eastAsia="en-US" w:bidi="ar-SA"/>
        </w:rPr>
        <w:pict>
          <v:shape id="图片 268" o:spid="_x0000_s1106" type="#_x0000_t75" style="height:542.25pt;width:354.75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p>
    <w:p>
      <w:pPr>
        <w:ind w:firstLine="360"/>
        <w:rPr>
          <w:rFonts w:ascii="Times New Roman" w:hAnsi="Times New Roman"/>
          <w:b/>
          <w:bCs/>
          <w:sz w:val="36"/>
          <w:szCs w:val="36"/>
        </w:rPr>
      </w:pP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class implements WordBookIndexBarFilter, and extends ListView, which handles list view with pinned header display and item click events.</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672"/>
        <w:gridCol w:w="2977"/>
        <w:gridCol w:w="1701"/>
        <w:gridCol w:w="2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672"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2977"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70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mAdapter</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WordBookPinnedHeader instance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WordBookPinnedHeader</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mHeaderView</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Header view </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mIndexBarView</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Index bar view </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mPreviewTextView</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Preview text view on the index bar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View</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mHeaderVisibility</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Visibility of header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mPreviewVisibility</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Visibility of preview text on index bar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mIndexBarVisibility</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Visibility of index bar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mContext</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Context </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Context </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mHeaderViewWidth</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Width of header view</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mHeaderViewHeight</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Height of header view</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mIndexBarViewWidth</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 xml:space="preserve">Width of index bar view </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mIndexBarViewHeight</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Height of index bar view</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mIndexBarViewMargin</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Margin of index bar view</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mPreviewTextViewWidth</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Width of preview text view</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mPreviewTextViewHeight</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Height of preview text view</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1672"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mIndexBarY</w:t>
            </w:r>
          </w:p>
        </w:tc>
        <w:tc>
          <w:tcPr>
            <w:tcW w:w="2977"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Height of index bar</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float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jc w:val="center"/>
              <w:rPr>
                <w:rFonts w:ascii="Times New Roman" w:hAnsi="Times New Roman"/>
                <w:sz w:val="24"/>
                <w:szCs w:val="24"/>
              </w:rPr>
            </w:pPr>
            <w:r>
              <w:rPr>
                <w:rFonts w:ascii="Times New Roman" w:hAnsi="Times New Roman"/>
                <w:sz w:val="24"/>
                <w:szCs w:val="24"/>
              </w:rPr>
              <w:t>-</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030"/>
        <w:gridCol w:w="2835"/>
        <w:gridCol w:w="198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PinnedHeaderListView</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Constructor to set context</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 Context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PinnedHeaderListView</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Constructor to set context and attribute set</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 Context, attrs : AttributeSet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PinnedHeaderListView</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Constructor to set context, attribute set, and defStyle</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context : Context, attrs : AttributeSet, defStyle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4</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setAdapter</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List adapter setter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adapter : ListAdapter</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5</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setPinnedHeaderView</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Pinned header view setter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headerView : View</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6</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setIndexBarView</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Initialize the index bar view</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indexBarView : View</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7</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setPreviewView</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Preview view setter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previewTextView : View</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8</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onMeasure</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Invoke super.onMeasure, and measure the width and height of pinned header view, index bar view and preview text view.</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widthMeasureSpec : int, heightMeasureSpec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9</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onLayout</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Draw the layout of pinned header view, index bar view, and preview text view.</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changed : boolean, left : int, top : int, right : int, bottom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10</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setIndexBarVisibility</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Index bar visibility setter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isVisible : Boolean</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setPreviewTextVisibility</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Preview text visibility setter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isVisible : Boolean</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12</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configureHeaderView</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Configure the header view in different cases of header view status</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13</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dispatchDraw</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Draw list view elments</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canvas : Canvas</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14</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onTouchEvent</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Set on touch event for the index bar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ev : MotionEvent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boolean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15</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filterList</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Filter list, set selection of selected position on the index bar.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indexBarY : float, position : int, previewText : String</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24"/>
          <w:szCs w:val="24"/>
        </w:rPr>
      </w:pPr>
    </w:p>
    <w:p>
      <w:pPr>
        <w:ind w:firstLine="360"/>
        <w:rPr>
          <w:rFonts w:ascii="Times New Roman" w:hAnsi="Times New Roman"/>
          <w:b/>
          <w:bCs/>
          <w:sz w:val="36"/>
          <w:szCs w:val="36"/>
        </w:rPr>
      </w:pPr>
      <w:r>
        <w:rPr>
          <w:rFonts w:ascii="Times New Roman" w:hAnsi="Times New Roman"/>
          <w:b/>
          <w:bCs/>
          <w:sz w:val="36"/>
          <w:szCs w:val="36"/>
        </w:rPr>
        <w:t>3.2.9.4 Class-54 WordBookIndexBarFilter</w:t>
      </w:r>
    </w:p>
    <w:p>
      <w:pPr>
        <w:jc w:val="center"/>
        <w:rPr>
          <w:rFonts w:ascii="Times New Roman" w:hAnsi="Times New Roman"/>
          <w:b/>
          <w:bCs/>
          <w:sz w:val="28"/>
        </w:rPr>
      </w:pPr>
      <w:r>
        <w:rPr>
          <w:rFonts w:ascii="Calibri" w:hAnsi="Calibri" w:eastAsia="宋体" w:cs="Times New Roman"/>
          <w:sz w:val="22"/>
          <w:szCs w:val="28"/>
          <w:lang w:val="en-US" w:eastAsia="en-US" w:bidi="ar-SA"/>
        </w:rPr>
        <w:pict>
          <v:shape id="Picture 80" o:spid="_x0000_s1107" type="#_x0000_t75" style="height:61.5pt;width:286.5pt;rotation:0f;" o:ole="f"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This interface defines abstract method filterList for Word Book index bar filter. </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p>
      <w:pPr>
        <w:tabs>
          <w:tab w:val="left" w:pos="7905"/>
        </w:tabs>
        <w:rPr>
          <w:rFonts w:ascii="Times New Roman" w:hAnsi="Times New Roman"/>
          <w:b/>
          <w:bCs/>
          <w:sz w:val="28"/>
        </w:rPr>
      </w:pPr>
      <w:r>
        <w:rPr>
          <w:rFonts w:ascii="Times New Roman" w:hAnsi="Times New Roman"/>
          <w:sz w:val="24"/>
          <w:szCs w:val="24"/>
        </w:rPr>
        <w:t>None</w:t>
      </w: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030"/>
        <w:gridCol w:w="2835"/>
        <w:gridCol w:w="198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filterList</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Abstract method for filter list</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sideIndexY : float, position : int, previewText : String</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ind w:firstLine="360"/>
        <w:rPr>
          <w:rFonts w:ascii="Times New Roman" w:hAnsi="Times New Roman"/>
          <w:b/>
          <w:bCs/>
          <w:sz w:val="36"/>
          <w:szCs w:val="36"/>
        </w:rPr>
      </w:pPr>
    </w:p>
    <w:p>
      <w:pPr>
        <w:ind w:firstLine="360"/>
        <w:rPr>
          <w:rFonts w:ascii="Times New Roman" w:hAnsi="Times New Roman"/>
          <w:b/>
          <w:bCs/>
          <w:sz w:val="36"/>
          <w:szCs w:val="36"/>
        </w:rPr>
      </w:pPr>
      <w:r>
        <w:rPr>
          <w:rFonts w:ascii="Times New Roman" w:hAnsi="Times New Roman"/>
          <w:b/>
          <w:bCs/>
          <w:sz w:val="36"/>
          <w:szCs w:val="36"/>
        </w:rPr>
        <w:t>3.2.9.5 Class-55 WordBookPinnedHeader</w:t>
      </w:r>
    </w:p>
    <w:p>
      <w:pPr>
        <w:ind w:firstLine="360"/>
        <w:jc w:val="center"/>
        <w:rPr>
          <w:rFonts w:ascii="Times New Roman" w:hAnsi="Times New Roman"/>
          <w:b/>
          <w:bCs/>
          <w:sz w:val="36"/>
          <w:szCs w:val="36"/>
        </w:rPr>
      </w:pPr>
      <w:r>
        <w:rPr>
          <w:rFonts w:ascii="Calibri" w:hAnsi="Calibri" w:eastAsia="宋体" w:cs="Times New Roman"/>
          <w:sz w:val="22"/>
          <w:szCs w:val="28"/>
          <w:lang w:val="en-US" w:eastAsia="en-US" w:bidi="ar-SA"/>
        </w:rPr>
        <w:pict>
          <v:shape id="Picture 81" o:spid="_x0000_s1108" type="#_x0000_t75" style="height:107.25pt;width:249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p>
    <w:p>
      <w:pPr>
        <w:rPr>
          <w:rFonts w:ascii="Times New Roman" w:hAnsi="Times New Roman"/>
          <w:b/>
          <w:bCs/>
          <w:sz w:val="28"/>
        </w:rPr>
      </w:pPr>
      <w:r>
        <w:rPr>
          <w:rFonts w:ascii="Times New Roman" w:hAnsi="Times New Roman"/>
          <w:b/>
          <w:bCs/>
          <w:sz w:val="28"/>
        </w:rPr>
        <w:t>Description:</w:t>
      </w:r>
    </w:p>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This interface provides the pinned header parameters and abstact methods.</w:t>
      </w:r>
    </w:p>
    <w:p>
      <w:pPr>
        <w:autoSpaceDE w:val="0"/>
        <w:autoSpaceDN w:val="0"/>
        <w:adjustRightInd w:val="0"/>
        <w:spacing w:after="0" w:line="240" w:lineRule="auto"/>
        <w:rPr>
          <w:rFonts w:ascii="Times New Roman" w:hAnsi="Times New Roman"/>
          <w:sz w:val="24"/>
          <w:szCs w:val="24"/>
        </w:rPr>
      </w:pPr>
    </w:p>
    <w:p>
      <w:pPr>
        <w:rPr>
          <w:rFonts w:ascii="Times New Roman" w:hAnsi="Times New Roman"/>
          <w:b/>
          <w:bCs/>
          <w:sz w:val="28"/>
        </w:rPr>
      </w:pPr>
      <w:r>
        <w:rPr>
          <w:rFonts w:ascii="Times New Roman" w:hAnsi="Times New Roman"/>
          <w:b/>
          <w:bCs/>
          <w:sz w:val="28"/>
        </w:rPr>
        <w:t>Attributes: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5"/>
        <w:gridCol w:w="1388"/>
        <w:gridCol w:w="3261"/>
        <w:gridCol w:w="1701"/>
        <w:gridCol w:w="2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1388"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Name</w:t>
            </w:r>
          </w:p>
        </w:tc>
        <w:tc>
          <w:tcPr>
            <w:tcW w:w="326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701"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Type</w:t>
            </w:r>
          </w:p>
        </w:tc>
        <w:tc>
          <w:tcPr>
            <w:tcW w:w="202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PINNED_HEADER_GONE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Default integer refered to state of pinned header is gone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PINNED_HEADER_VISIBLE</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Default integer refered to state of pinned header is visible</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3</w:t>
            </w:r>
          </w:p>
        </w:tc>
        <w:tc>
          <w:tcPr>
            <w:tcW w:w="1388"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PINNED_HEADER_PUSHED_UP</w:t>
            </w:r>
          </w:p>
        </w:tc>
        <w:tc>
          <w:tcPr>
            <w:tcW w:w="326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Default integer refered to state of pinned header is pushed up</w:t>
            </w:r>
          </w:p>
        </w:tc>
        <w:tc>
          <w:tcPr>
            <w:tcW w:w="1701"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c>
          <w:tcPr>
            <w:tcW w:w="202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r>
    </w:tbl>
    <w:p>
      <w:pPr>
        <w:tabs>
          <w:tab w:val="left" w:pos="7905"/>
        </w:tabs>
        <w:rPr>
          <w:rFonts w:ascii="Times New Roman" w:hAnsi="Times New Roman"/>
          <w:b/>
          <w:bCs/>
          <w:sz w:val="28"/>
        </w:rPr>
      </w:pPr>
      <w:r>
        <w:rPr>
          <w:rFonts w:ascii="Times New Roman" w:hAnsi="Times New Roman"/>
          <w:b/>
          <w:bCs/>
          <w:sz w:val="28"/>
        </w:rPr>
        <w:tab/>
      </w:r>
    </w:p>
    <w:p>
      <w:pPr>
        <w:rPr>
          <w:rFonts w:ascii="Times New Roman" w:hAnsi="Times New Roman"/>
          <w:b/>
          <w:bCs/>
          <w:sz w:val="28"/>
        </w:rPr>
      </w:pPr>
      <w:r>
        <w:rPr>
          <w:rFonts w:ascii="Times New Roman" w:hAnsi="Times New Roman"/>
          <w:b/>
          <w:bCs/>
          <w:sz w:val="28"/>
        </w:rPr>
        <w:t>Methods:</w:t>
      </w:r>
    </w:p>
    <w:tbl>
      <w:tblPr>
        <w:tblW w:w="9045" w:type="dxa"/>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0"/>
        <w:gridCol w:w="2030"/>
        <w:gridCol w:w="2835"/>
        <w:gridCol w:w="198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No.</w:t>
            </w:r>
          </w:p>
        </w:tc>
        <w:tc>
          <w:tcPr>
            <w:tcW w:w="2030"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Method name</w:t>
            </w:r>
          </w:p>
        </w:tc>
        <w:tc>
          <w:tcPr>
            <w:tcW w:w="283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Description</w:t>
            </w:r>
          </w:p>
        </w:tc>
        <w:tc>
          <w:tcPr>
            <w:tcW w:w="198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Parameter Lists</w:t>
            </w:r>
          </w:p>
        </w:tc>
        <w:tc>
          <w:tcPr>
            <w:tcW w:w="1595" w:type="dxa"/>
            <w:tcBorders>
              <w:top w:val="single" w:color="auto" w:sz="4" w:space="0"/>
              <w:left w:val="single" w:color="auto" w:sz="4" w:space="0"/>
              <w:bottom w:val="single" w:color="auto" w:sz="4" w:space="0"/>
              <w:right w:val="single" w:color="auto" w:sz="4" w:space="0"/>
            </w:tcBorders>
            <w:vAlign w:val="center"/>
          </w:tcPr>
          <w:p>
            <w:pPr>
              <w:spacing w:after="0" w:line="240" w:lineRule="auto"/>
              <w:jc w:val="center"/>
              <w:rPr>
                <w:rFonts w:ascii="Times New Roman" w:hAnsi="Times New Roman"/>
                <w:b/>
                <w:bCs/>
                <w:sz w:val="24"/>
                <w:szCs w:val="24"/>
              </w:rPr>
            </w:pPr>
            <w:r>
              <w:rPr>
                <w:rFonts w:ascii="Times New Roman" w:hAnsi="Times New Roman"/>
                <w:b/>
                <w:bCs/>
                <w:sz w:val="24"/>
                <w:szCs w:val="24"/>
              </w:rPr>
              <w:t>Return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1</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getPinnedHeaderState</w:t>
            </w:r>
          </w:p>
        </w:tc>
        <w:tc>
          <w:tcPr>
            <w:tcW w:w="283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Abstact method to get state of pinned header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0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2</w:t>
            </w:r>
          </w:p>
        </w:tc>
        <w:tc>
          <w:tcPr>
            <w:tcW w:w="2030"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configurePinnedHeader</w:t>
            </w:r>
          </w:p>
        </w:tc>
        <w:tc>
          <w:tcPr>
            <w:tcW w:w="2835" w:type="dxa"/>
            <w:tcBorders>
              <w:top w:val="single" w:color="auto" w:sz="4" w:space="0"/>
              <w:left w:val="single" w:color="auto" w:sz="4" w:space="0"/>
              <w:bottom w:val="single" w:color="auto" w:sz="4" w:space="0"/>
              <w:right w:val="single" w:color="auto" w:sz="4" w:space="0"/>
            </w:tcBorders>
            <w:vAlign w:val="top"/>
          </w:tcPr>
          <w:p>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Abstact method to configure pinned header</w:t>
            </w:r>
          </w:p>
        </w:tc>
        <w:tc>
          <w:tcPr>
            <w:tcW w:w="198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header : View, position : int</w:t>
            </w:r>
          </w:p>
        </w:tc>
        <w:tc>
          <w:tcPr>
            <w:tcW w:w="1595" w:type="dxa"/>
            <w:tcBorders>
              <w:top w:val="single" w:color="auto" w:sz="4" w:space="0"/>
              <w:left w:val="single" w:color="auto" w:sz="4" w:space="0"/>
              <w:bottom w:val="single" w:color="auto" w:sz="4" w:space="0"/>
              <w:right w:val="single" w:color="auto" w:sz="4" w:space="0"/>
            </w:tcBorders>
            <w:vAlign w:val="top"/>
          </w:tcPr>
          <w:p>
            <w:pPr>
              <w:spacing w:after="0" w:line="240" w:lineRule="auto"/>
              <w:rPr>
                <w:rFonts w:ascii="Times New Roman" w:hAnsi="Times New Roman"/>
                <w:sz w:val="24"/>
                <w:szCs w:val="24"/>
              </w:rPr>
            </w:pPr>
            <w:r>
              <w:rPr>
                <w:rFonts w:ascii="Times New Roman" w:hAnsi="Times New Roman"/>
                <w:sz w:val="24"/>
                <w:szCs w:val="24"/>
              </w:rPr>
              <w:t>void</w:t>
            </w:r>
          </w:p>
        </w:tc>
      </w:tr>
    </w:tbl>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rFonts w:ascii="Times New Roman" w:hAnsi="Times New Roman"/>
          <w:sz w:val="44"/>
          <w:szCs w:val="44"/>
        </w:rPr>
      </w:pPr>
    </w:p>
    <w:p>
      <w:pPr>
        <w:rPr>
          <w:ins w:id="114" w:author="a43" w:date="2016-06-26T13:57:00Z"/>
          <w:rFonts w:ascii="Times New Roman" w:hAnsi="Times New Roman"/>
          <w:sz w:val="44"/>
          <w:szCs w:val="44"/>
        </w:rPr>
      </w:pPr>
    </w:p>
    <w:p>
      <w:pPr>
        <w:rPr>
          <w:rFonts w:ascii="Times New Roman" w:hAnsi="Times New Roman"/>
          <w:sz w:val="44"/>
          <w:szCs w:val="44"/>
        </w:rPr>
      </w:pPr>
    </w:p>
    <w:p>
      <w:pPr>
        <w:rPr>
          <w:rFonts w:ascii="Times New Roman" w:hAnsi="Times New Roman"/>
          <w:b/>
          <w:bCs/>
          <w:sz w:val="44"/>
          <w:szCs w:val="44"/>
        </w:rPr>
      </w:pPr>
      <w:r>
        <w:rPr>
          <w:rFonts w:ascii="Times New Roman" w:hAnsi="Times New Roman"/>
          <w:b/>
          <w:bCs/>
          <w:sz w:val="44"/>
          <w:szCs w:val="44"/>
        </w:rPr>
        <w:t xml:space="preserve">Chapter </w:t>
      </w:r>
      <w:r>
        <w:rPr>
          <w:rFonts w:hint="eastAsia" w:ascii="Times New Roman" w:hAnsi="Times New Roman"/>
          <w:b/>
          <w:bCs/>
          <w:sz w:val="44"/>
          <w:szCs w:val="44"/>
        </w:rPr>
        <w:t>Four</w:t>
      </w:r>
      <w:r>
        <w:rPr>
          <w:rFonts w:ascii="Times New Roman" w:hAnsi="Times New Roman"/>
          <w:b/>
          <w:bCs/>
          <w:sz w:val="44"/>
          <w:szCs w:val="44"/>
        </w:rPr>
        <w:t xml:space="preserve"> | Database Design</w:t>
      </w:r>
    </w:p>
    <w:p>
      <w:pPr>
        <w:rPr>
          <w:rFonts w:ascii="Times New Roman" w:hAnsi="Times New Roman"/>
          <w:b/>
          <w:bCs/>
          <w:sz w:val="36"/>
          <w:szCs w:val="36"/>
        </w:rPr>
      </w:pPr>
      <w:r>
        <w:rPr>
          <w:rFonts w:ascii="Times New Roman" w:hAnsi="Times New Roman"/>
          <w:b/>
          <w:bCs/>
          <w:sz w:val="36"/>
          <w:szCs w:val="36"/>
        </w:rPr>
        <w:t>4.1 ER Diagram</w:t>
      </w:r>
    </w:p>
    <w:p>
      <w:pPr>
        <w:rPr>
          <w:rFonts w:ascii="Times New Roman" w:hAnsi="Times New Roman"/>
          <w:b/>
          <w:bCs/>
          <w:sz w:val="24"/>
          <w:szCs w:val="24"/>
        </w:rPr>
      </w:pPr>
    </w:p>
    <w:p>
      <w:pPr>
        <w:jc w:val="center"/>
        <w:rPr>
          <w:rFonts w:ascii="Times New Roman" w:hAnsi="Times New Roman"/>
          <w:b/>
          <w:bCs/>
          <w:sz w:val="36"/>
          <w:szCs w:val="36"/>
        </w:rPr>
      </w:pPr>
      <w:r>
        <w:rPr>
          <w:rFonts w:ascii="Times New Roman" w:hAnsi="Times New Roman" w:eastAsia="宋体" w:cs="Times New Roman"/>
          <w:b/>
          <w:bCs/>
          <w:sz w:val="36"/>
          <w:szCs w:val="36"/>
          <w:lang w:val="en-US" w:eastAsia="en-US" w:bidi="ar-SA"/>
        </w:rPr>
        <w:pict>
          <v:shape id="Picture 85" o:spid="_x0000_s1109" type="#_x0000_t75" style="height:174pt;width:401.25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p>
    <w:p>
      <w:pPr>
        <w:rPr>
          <w:rFonts w:ascii="Times New Roman" w:hAnsi="Times New Roman"/>
          <w:b/>
          <w:bCs/>
          <w:sz w:val="36"/>
          <w:szCs w:val="36"/>
        </w:rPr>
      </w:pPr>
    </w:p>
    <w:p>
      <w:pPr>
        <w:rPr>
          <w:rFonts w:ascii="Times New Roman" w:hAnsi="Times New Roman"/>
          <w:b/>
          <w:bCs/>
          <w:sz w:val="36"/>
          <w:szCs w:val="36"/>
        </w:rPr>
      </w:pPr>
      <w:r>
        <w:rPr>
          <w:rFonts w:ascii="Times New Roman" w:hAnsi="Times New Roman"/>
          <w:b/>
          <w:bCs/>
          <w:sz w:val="36"/>
          <w:szCs w:val="36"/>
        </w:rPr>
        <w:t>4.2 Table Description</w:t>
      </w: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4.2.1 Table Location</w:t>
      </w:r>
    </w:p>
    <w:p>
      <w:pPr>
        <w:ind w:left="2207" w:hanging="2207" w:hangingChars="785"/>
        <w:rPr>
          <w:rFonts w:ascii="Times New Roman" w:hAnsi="Times New Roman"/>
          <w:sz w:val="28"/>
        </w:rPr>
      </w:pPr>
      <w:r>
        <w:rPr>
          <w:rFonts w:hint="eastAsia" w:ascii="Times New Roman" w:hAnsi="Times New Roman"/>
          <w:b/>
          <w:bCs/>
          <w:sz w:val="28"/>
        </w:rPr>
        <w:t xml:space="preserve">        </w:t>
      </w:r>
      <w:r>
        <w:rPr>
          <w:rFonts w:ascii="Times New Roman" w:hAnsi="Times New Roman"/>
          <w:b/>
          <w:bCs/>
          <w:sz w:val="28"/>
        </w:rPr>
        <w:t xml:space="preserve">Description:  </w:t>
      </w:r>
      <w:r>
        <w:rPr>
          <w:rFonts w:ascii="Times New Roman" w:hAnsi="Times New Roman"/>
          <w:sz w:val="28"/>
        </w:rPr>
        <w:t>Table Location stores all the Locations data from users’ own Favorites as LocationBean.</w:t>
      </w:r>
    </w:p>
    <w:tbl>
      <w:tblP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83"/>
        <w:gridCol w:w="1494"/>
        <w:gridCol w:w="1088"/>
        <w:gridCol w:w="1140"/>
        <w:gridCol w:w="1179"/>
        <w:gridCol w:w="1159"/>
        <w:gridCol w:w="1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470" w:hRule="atLeast"/>
        </w:trPr>
        <w:tc>
          <w:tcPr>
            <w:tcW w:w="1283" w:type="dxa"/>
            <w:vAlign w:val="top"/>
          </w:tcPr>
          <w:p>
            <w:pPr>
              <w:rPr>
                <w:rFonts w:ascii="Times New Roman" w:hAnsi="Times New Roman"/>
                <w:b/>
                <w:bCs/>
                <w:sz w:val="24"/>
                <w:szCs w:val="24"/>
              </w:rPr>
            </w:pPr>
            <w:r>
              <w:rPr>
                <w:rFonts w:ascii="Times New Roman" w:hAnsi="Times New Roman"/>
                <w:b/>
                <w:bCs/>
                <w:sz w:val="24"/>
                <w:szCs w:val="24"/>
              </w:rPr>
              <w:t>Field Name</w:t>
            </w:r>
          </w:p>
        </w:tc>
        <w:tc>
          <w:tcPr>
            <w:tcW w:w="1494" w:type="dxa"/>
            <w:vAlign w:val="top"/>
          </w:tcPr>
          <w:p>
            <w:pPr>
              <w:rPr>
                <w:rFonts w:ascii="Times New Roman" w:hAnsi="Times New Roman"/>
                <w:b/>
                <w:bCs/>
                <w:sz w:val="24"/>
                <w:szCs w:val="24"/>
              </w:rPr>
            </w:pPr>
            <w:r>
              <w:rPr>
                <w:rFonts w:ascii="Times New Roman" w:hAnsi="Times New Roman"/>
                <w:b/>
                <w:bCs/>
                <w:sz w:val="24"/>
                <w:szCs w:val="24"/>
              </w:rPr>
              <w:t>Description</w:t>
            </w:r>
          </w:p>
        </w:tc>
        <w:tc>
          <w:tcPr>
            <w:tcW w:w="1088" w:type="dxa"/>
            <w:vAlign w:val="top"/>
          </w:tcPr>
          <w:p>
            <w:pPr>
              <w:rPr>
                <w:rFonts w:ascii="Times New Roman" w:hAnsi="Times New Roman"/>
                <w:b/>
                <w:bCs/>
                <w:sz w:val="24"/>
                <w:szCs w:val="24"/>
              </w:rPr>
            </w:pPr>
            <w:r>
              <w:rPr>
                <w:rFonts w:ascii="Times New Roman" w:hAnsi="Times New Roman"/>
                <w:b/>
                <w:bCs/>
                <w:sz w:val="24"/>
                <w:szCs w:val="24"/>
              </w:rPr>
              <w:t>Type</w:t>
            </w:r>
          </w:p>
        </w:tc>
        <w:tc>
          <w:tcPr>
            <w:tcW w:w="1140" w:type="dxa"/>
            <w:vAlign w:val="top"/>
          </w:tcPr>
          <w:p>
            <w:pPr>
              <w:rPr>
                <w:rFonts w:ascii="Times New Roman" w:hAnsi="Times New Roman"/>
                <w:b/>
                <w:bCs/>
                <w:sz w:val="24"/>
                <w:szCs w:val="24"/>
              </w:rPr>
            </w:pPr>
            <w:r>
              <w:rPr>
                <w:rFonts w:ascii="Times New Roman" w:hAnsi="Times New Roman"/>
                <w:b/>
                <w:bCs/>
                <w:sz w:val="24"/>
                <w:szCs w:val="24"/>
              </w:rPr>
              <w:t>Length</w:t>
            </w:r>
          </w:p>
        </w:tc>
        <w:tc>
          <w:tcPr>
            <w:tcW w:w="1179" w:type="dxa"/>
            <w:vAlign w:val="top"/>
          </w:tcPr>
          <w:p>
            <w:pPr>
              <w:rPr>
                <w:rFonts w:ascii="Times New Roman" w:hAnsi="Times New Roman"/>
                <w:b/>
                <w:bCs/>
                <w:sz w:val="24"/>
                <w:szCs w:val="24"/>
              </w:rPr>
            </w:pPr>
            <w:r>
              <w:rPr>
                <w:rFonts w:ascii="Times New Roman" w:hAnsi="Times New Roman"/>
                <w:b/>
                <w:bCs/>
                <w:sz w:val="24"/>
                <w:szCs w:val="24"/>
              </w:rPr>
              <w:t>Primary Key</w:t>
            </w:r>
          </w:p>
        </w:tc>
        <w:tc>
          <w:tcPr>
            <w:tcW w:w="1159" w:type="dxa"/>
            <w:vAlign w:val="top"/>
          </w:tcPr>
          <w:p>
            <w:pPr>
              <w:rPr>
                <w:rFonts w:ascii="Times New Roman" w:hAnsi="Times New Roman"/>
                <w:b/>
                <w:bCs/>
                <w:sz w:val="24"/>
                <w:szCs w:val="24"/>
              </w:rPr>
            </w:pPr>
            <w:r>
              <w:rPr>
                <w:rFonts w:ascii="Times New Roman" w:hAnsi="Times New Roman"/>
                <w:b/>
                <w:bCs/>
                <w:sz w:val="24"/>
                <w:szCs w:val="24"/>
              </w:rPr>
              <w:t>Foreign Key</w:t>
            </w:r>
          </w:p>
        </w:tc>
        <w:tc>
          <w:tcPr>
            <w:tcW w:w="1179" w:type="dxa"/>
            <w:vAlign w:val="top"/>
          </w:tcPr>
          <w:p>
            <w:pPr>
              <w:rPr>
                <w:rFonts w:ascii="Times New Roman" w:hAnsi="Times New Roman"/>
                <w:b/>
                <w:bCs/>
                <w:sz w:val="24"/>
                <w:szCs w:val="24"/>
              </w:rPr>
            </w:pPr>
            <w:r>
              <w:rPr>
                <w:rFonts w:ascii="Times New Roman" w:hAnsi="Times New Roman"/>
                <w:b/>
                <w:bCs/>
                <w:sz w:val="24"/>
                <w:szCs w:val="24"/>
              </w:rPr>
              <w:t>Nullable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rPr>
                <w:rFonts w:ascii="Times New Roman" w:hAnsi="Times New Roman"/>
                <w:sz w:val="24"/>
                <w:szCs w:val="24"/>
              </w:rPr>
            </w:pPr>
            <w:r>
              <w:rPr>
                <w:rFonts w:ascii="Times New Roman" w:hAnsi="Times New Roman"/>
                <w:sz w:val="24"/>
                <w:szCs w:val="24"/>
              </w:rPr>
              <w:t>id</w:t>
            </w:r>
          </w:p>
        </w:tc>
        <w:tc>
          <w:tcPr>
            <w:tcW w:w="1494" w:type="dxa"/>
            <w:vAlign w:val="top"/>
          </w:tcPr>
          <w:p>
            <w:pPr>
              <w:rPr>
                <w:rFonts w:ascii="Times New Roman" w:hAnsi="Times New Roman"/>
                <w:sz w:val="24"/>
                <w:szCs w:val="24"/>
              </w:rPr>
            </w:pPr>
            <w:r>
              <w:rPr>
                <w:rFonts w:ascii="Times New Roman" w:hAnsi="Times New Roman"/>
                <w:sz w:val="24"/>
                <w:szCs w:val="24"/>
              </w:rPr>
              <w:t>Id of Location</w:t>
            </w:r>
          </w:p>
        </w:tc>
        <w:tc>
          <w:tcPr>
            <w:tcW w:w="1088" w:type="dxa"/>
            <w:vAlign w:val="top"/>
          </w:tcPr>
          <w:p>
            <w:pPr>
              <w:rPr>
                <w:rFonts w:ascii="Times New Roman" w:hAnsi="Times New Roman"/>
                <w:sz w:val="24"/>
                <w:szCs w:val="24"/>
              </w:rPr>
            </w:pPr>
            <w:r>
              <w:rPr>
                <w:rFonts w:ascii="Times New Roman" w:hAnsi="Times New Roman"/>
                <w:sz w:val="24"/>
                <w:szCs w:val="24"/>
              </w:rPr>
              <w:t>integer</w:t>
            </w:r>
          </w:p>
        </w:tc>
        <w:tc>
          <w:tcPr>
            <w:tcW w:w="1140" w:type="dxa"/>
            <w:vAlign w:val="top"/>
          </w:tcPr>
          <w:p>
            <w:pPr>
              <w:rPr>
                <w:rFonts w:ascii="Times New Roman" w:hAnsi="Times New Roman"/>
                <w:sz w:val="24"/>
                <w:szCs w:val="24"/>
              </w:rPr>
            </w:pPr>
            <w:r>
              <w:rPr>
                <w:rFonts w:ascii="Times New Roman" w:hAnsi="Times New Roman"/>
                <w:sz w:val="24"/>
                <w:szCs w:val="24"/>
              </w:rPr>
              <w:t>20</w:t>
            </w:r>
          </w:p>
        </w:tc>
        <w:tc>
          <w:tcPr>
            <w:tcW w:w="1179" w:type="dxa"/>
            <w:vAlign w:val="top"/>
          </w:tcPr>
          <w:p>
            <w:pPr>
              <w:rPr>
                <w:rFonts w:ascii="Times New Roman" w:hAnsi="Times New Roman"/>
                <w:sz w:val="24"/>
                <w:szCs w:val="24"/>
              </w:rPr>
            </w:pPr>
            <w:r>
              <w:rPr>
                <w:rFonts w:ascii="Times New Roman" w:hAnsi="Times New Roman"/>
                <w:sz w:val="24"/>
                <w:szCs w:val="24"/>
              </w:rPr>
              <w:t>PK</w:t>
            </w:r>
          </w:p>
        </w:tc>
        <w:tc>
          <w:tcPr>
            <w:tcW w:w="1159" w:type="dxa"/>
            <w:vAlign w:val="top"/>
          </w:tcPr>
          <w:p>
            <w:pPr>
              <w:rPr>
                <w:rFonts w:ascii="Times New Roman" w:hAnsi="Times New Roman"/>
                <w:sz w:val="24"/>
                <w:szCs w:val="24"/>
              </w:rPr>
            </w:pPr>
          </w:p>
        </w:tc>
        <w:tc>
          <w:tcPr>
            <w:tcW w:w="1179" w:type="dxa"/>
            <w:vAlign w:val="top"/>
          </w:tcPr>
          <w:p>
            <w:pPr>
              <w:rPr>
                <w:rFonts w:ascii="Times New Roman" w:hAnsi="Times New Roman"/>
                <w:sz w:val="24"/>
                <w:szCs w:val="24"/>
              </w:rPr>
            </w:pPr>
            <w:r>
              <w:rPr>
                <w:rFonts w:ascii="Times New Roman" w:hAnsi="Times New Roman"/>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rPr>
                <w:rFonts w:ascii="Times New Roman" w:hAnsi="Times New Roman"/>
                <w:sz w:val="24"/>
                <w:szCs w:val="24"/>
              </w:rPr>
            </w:pPr>
            <w:r>
              <w:rPr>
                <w:rFonts w:ascii="Times New Roman" w:hAnsi="Times New Roman"/>
                <w:sz w:val="24"/>
                <w:szCs w:val="24"/>
              </w:rPr>
              <w:t>name_chi</w:t>
            </w:r>
          </w:p>
        </w:tc>
        <w:tc>
          <w:tcPr>
            <w:tcW w:w="1494" w:type="dxa"/>
            <w:vAlign w:val="top"/>
          </w:tcPr>
          <w:p>
            <w:pPr>
              <w:rPr>
                <w:rFonts w:ascii="Times New Roman" w:hAnsi="Times New Roman"/>
                <w:sz w:val="24"/>
                <w:szCs w:val="24"/>
              </w:rPr>
            </w:pPr>
            <w:r>
              <w:rPr>
                <w:rFonts w:ascii="Times New Roman" w:hAnsi="Times New Roman"/>
                <w:sz w:val="24"/>
                <w:szCs w:val="24"/>
              </w:rPr>
              <w:t>Location name in Chinese</w:t>
            </w:r>
          </w:p>
        </w:tc>
        <w:tc>
          <w:tcPr>
            <w:tcW w:w="1088" w:type="dxa"/>
            <w:vAlign w:val="top"/>
          </w:tcPr>
          <w:p>
            <w:pPr>
              <w:rPr>
                <w:rFonts w:ascii="Times New Roman" w:hAnsi="Times New Roman"/>
                <w:sz w:val="24"/>
                <w:szCs w:val="24"/>
              </w:rPr>
            </w:pPr>
            <w:r>
              <w:rPr>
                <w:rFonts w:ascii="Times New Roman" w:hAnsi="Times New Roman"/>
                <w:sz w:val="24"/>
                <w:szCs w:val="24"/>
              </w:rPr>
              <w:t>varchar</w:t>
            </w:r>
          </w:p>
        </w:tc>
        <w:tc>
          <w:tcPr>
            <w:tcW w:w="1140" w:type="dxa"/>
            <w:vAlign w:val="top"/>
          </w:tcPr>
          <w:p>
            <w:pPr>
              <w:rPr>
                <w:rFonts w:ascii="Times New Roman" w:hAnsi="Times New Roman"/>
                <w:sz w:val="24"/>
                <w:szCs w:val="24"/>
              </w:rPr>
            </w:pPr>
            <w:r>
              <w:rPr>
                <w:rFonts w:ascii="Times New Roman" w:hAnsi="Times New Roman"/>
                <w:sz w:val="24"/>
                <w:szCs w:val="24"/>
              </w:rPr>
              <w:t>20</w:t>
            </w:r>
          </w:p>
        </w:tc>
        <w:tc>
          <w:tcPr>
            <w:tcW w:w="1179" w:type="dxa"/>
            <w:vAlign w:val="top"/>
          </w:tcPr>
          <w:p>
            <w:pPr>
              <w:rPr>
                <w:rFonts w:ascii="Times New Roman" w:hAnsi="Times New Roman"/>
                <w:sz w:val="24"/>
                <w:szCs w:val="24"/>
              </w:rPr>
            </w:pPr>
          </w:p>
        </w:tc>
        <w:tc>
          <w:tcPr>
            <w:tcW w:w="1159" w:type="dxa"/>
            <w:vAlign w:val="top"/>
          </w:tcPr>
          <w:p>
            <w:pPr>
              <w:rPr>
                <w:rFonts w:ascii="Times New Roman" w:hAnsi="Times New Roman"/>
                <w:sz w:val="24"/>
                <w:szCs w:val="24"/>
              </w:rPr>
            </w:pPr>
          </w:p>
        </w:tc>
        <w:tc>
          <w:tcPr>
            <w:tcW w:w="1179" w:type="dxa"/>
            <w:vAlign w:val="top"/>
          </w:tcPr>
          <w:p>
            <w:pPr>
              <w:rPr>
                <w:rFonts w:ascii="Times New Roman" w:hAnsi="Times New Roman"/>
                <w:sz w:val="24"/>
                <w:szCs w:val="24"/>
              </w:rPr>
            </w:pPr>
            <w:r>
              <w:rPr>
                <w:rFonts w:ascii="Times New Roman" w:hAnsi="Times New Roman"/>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rPr>
                <w:rFonts w:ascii="Times New Roman" w:hAnsi="Times New Roman"/>
                <w:sz w:val="24"/>
                <w:szCs w:val="24"/>
              </w:rPr>
            </w:pPr>
            <w:r>
              <w:rPr>
                <w:rFonts w:ascii="Times New Roman" w:hAnsi="Times New Roman"/>
                <w:sz w:val="24"/>
                <w:szCs w:val="24"/>
              </w:rPr>
              <w:t>name_eng</w:t>
            </w:r>
          </w:p>
        </w:tc>
        <w:tc>
          <w:tcPr>
            <w:tcW w:w="1494" w:type="dxa"/>
            <w:vAlign w:val="top"/>
          </w:tcPr>
          <w:p>
            <w:pPr>
              <w:rPr>
                <w:rFonts w:ascii="Times New Roman" w:hAnsi="Times New Roman"/>
                <w:sz w:val="24"/>
                <w:szCs w:val="24"/>
              </w:rPr>
            </w:pPr>
            <w:r>
              <w:rPr>
                <w:rFonts w:ascii="Times New Roman" w:hAnsi="Times New Roman"/>
                <w:sz w:val="24"/>
                <w:szCs w:val="24"/>
              </w:rPr>
              <w:t>Location name in English</w:t>
            </w:r>
          </w:p>
        </w:tc>
        <w:tc>
          <w:tcPr>
            <w:tcW w:w="1088" w:type="dxa"/>
            <w:vAlign w:val="top"/>
          </w:tcPr>
          <w:p>
            <w:pPr>
              <w:rPr>
                <w:rFonts w:ascii="Times New Roman" w:hAnsi="Times New Roman"/>
                <w:sz w:val="24"/>
                <w:szCs w:val="24"/>
              </w:rPr>
            </w:pPr>
            <w:r>
              <w:rPr>
                <w:rFonts w:ascii="Times New Roman" w:hAnsi="Times New Roman"/>
                <w:sz w:val="24"/>
                <w:szCs w:val="24"/>
              </w:rPr>
              <w:t>varchar</w:t>
            </w:r>
          </w:p>
        </w:tc>
        <w:tc>
          <w:tcPr>
            <w:tcW w:w="1140" w:type="dxa"/>
            <w:vAlign w:val="top"/>
          </w:tcPr>
          <w:p>
            <w:pPr>
              <w:rPr>
                <w:rFonts w:ascii="Times New Roman" w:hAnsi="Times New Roman"/>
                <w:sz w:val="24"/>
                <w:szCs w:val="24"/>
              </w:rPr>
            </w:pPr>
            <w:r>
              <w:rPr>
                <w:rFonts w:ascii="Times New Roman" w:hAnsi="Times New Roman"/>
                <w:sz w:val="24"/>
                <w:szCs w:val="24"/>
              </w:rPr>
              <w:t>120</w:t>
            </w:r>
          </w:p>
        </w:tc>
        <w:tc>
          <w:tcPr>
            <w:tcW w:w="1179" w:type="dxa"/>
            <w:vAlign w:val="top"/>
          </w:tcPr>
          <w:p>
            <w:pPr>
              <w:rPr>
                <w:rFonts w:ascii="Times New Roman" w:hAnsi="Times New Roman"/>
                <w:sz w:val="24"/>
                <w:szCs w:val="24"/>
              </w:rPr>
            </w:pPr>
          </w:p>
        </w:tc>
        <w:tc>
          <w:tcPr>
            <w:tcW w:w="1159" w:type="dxa"/>
            <w:vAlign w:val="top"/>
          </w:tcPr>
          <w:p>
            <w:pPr>
              <w:rPr>
                <w:rFonts w:ascii="Times New Roman" w:hAnsi="Times New Roman"/>
                <w:sz w:val="24"/>
                <w:szCs w:val="24"/>
              </w:rPr>
            </w:pPr>
          </w:p>
        </w:tc>
        <w:tc>
          <w:tcPr>
            <w:tcW w:w="1179" w:type="dxa"/>
            <w:vAlign w:val="top"/>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rPr>
                <w:rFonts w:ascii="Times New Roman" w:hAnsi="Times New Roman"/>
                <w:sz w:val="24"/>
                <w:szCs w:val="24"/>
              </w:rPr>
            </w:pPr>
            <w:r>
              <w:rPr>
                <w:rFonts w:ascii="Times New Roman" w:hAnsi="Times New Roman"/>
                <w:sz w:val="24"/>
                <w:szCs w:val="24"/>
              </w:rPr>
              <w:t>latitude</w:t>
            </w:r>
          </w:p>
        </w:tc>
        <w:tc>
          <w:tcPr>
            <w:tcW w:w="1494" w:type="dxa"/>
            <w:vAlign w:val="top"/>
          </w:tcPr>
          <w:p>
            <w:pPr>
              <w:rPr>
                <w:rFonts w:ascii="Times New Roman" w:hAnsi="Times New Roman"/>
                <w:sz w:val="24"/>
                <w:szCs w:val="24"/>
              </w:rPr>
            </w:pPr>
            <w:r>
              <w:rPr>
                <w:rFonts w:ascii="Times New Roman" w:hAnsi="Times New Roman"/>
                <w:sz w:val="24"/>
                <w:szCs w:val="24"/>
              </w:rPr>
              <w:t>Location latitude</w:t>
            </w:r>
          </w:p>
        </w:tc>
        <w:tc>
          <w:tcPr>
            <w:tcW w:w="1088" w:type="dxa"/>
            <w:vAlign w:val="top"/>
          </w:tcPr>
          <w:p>
            <w:pPr>
              <w:rPr>
                <w:rFonts w:ascii="Times New Roman" w:hAnsi="Times New Roman"/>
                <w:sz w:val="24"/>
                <w:szCs w:val="24"/>
              </w:rPr>
            </w:pPr>
            <w:r>
              <w:rPr>
                <w:rFonts w:ascii="Times New Roman" w:hAnsi="Times New Roman"/>
                <w:sz w:val="24"/>
                <w:szCs w:val="24"/>
              </w:rPr>
              <w:t>double</w:t>
            </w:r>
          </w:p>
        </w:tc>
        <w:tc>
          <w:tcPr>
            <w:tcW w:w="1140" w:type="dxa"/>
            <w:vAlign w:val="top"/>
          </w:tcPr>
          <w:p>
            <w:pPr>
              <w:rPr>
                <w:rFonts w:ascii="Times New Roman" w:hAnsi="Times New Roman"/>
                <w:sz w:val="24"/>
                <w:szCs w:val="24"/>
              </w:rPr>
            </w:pPr>
            <w:r>
              <w:rPr>
                <w:rFonts w:ascii="Times New Roman" w:hAnsi="Times New Roman"/>
                <w:sz w:val="24"/>
                <w:szCs w:val="24"/>
              </w:rPr>
              <w:t>20</w:t>
            </w:r>
          </w:p>
        </w:tc>
        <w:tc>
          <w:tcPr>
            <w:tcW w:w="1179" w:type="dxa"/>
            <w:vAlign w:val="top"/>
          </w:tcPr>
          <w:p>
            <w:pPr>
              <w:rPr>
                <w:rFonts w:ascii="Times New Roman" w:hAnsi="Times New Roman"/>
                <w:sz w:val="24"/>
                <w:szCs w:val="24"/>
              </w:rPr>
            </w:pPr>
          </w:p>
        </w:tc>
        <w:tc>
          <w:tcPr>
            <w:tcW w:w="1159" w:type="dxa"/>
            <w:vAlign w:val="top"/>
          </w:tcPr>
          <w:p>
            <w:pPr>
              <w:rPr>
                <w:rFonts w:ascii="Times New Roman" w:hAnsi="Times New Roman"/>
                <w:sz w:val="24"/>
                <w:szCs w:val="24"/>
              </w:rPr>
            </w:pPr>
          </w:p>
        </w:tc>
        <w:tc>
          <w:tcPr>
            <w:tcW w:w="1179" w:type="dxa"/>
            <w:vAlign w:val="top"/>
          </w:tcPr>
          <w:p>
            <w:pPr>
              <w:rPr>
                <w:rFonts w:ascii="Times New Roman" w:hAnsi="Times New Roman"/>
                <w:sz w:val="24"/>
                <w:szCs w:val="24"/>
              </w:rPr>
            </w:pPr>
            <w:r>
              <w:rPr>
                <w:rFonts w:ascii="Times New Roman" w:hAnsi="Times New Roman"/>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rPr>
                <w:rFonts w:ascii="Times New Roman" w:hAnsi="Times New Roman"/>
                <w:sz w:val="24"/>
                <w:szCs w:val="24"/>
              </w:rPr>
            </w:pPr>
            <w:r>
              <w:rPr>
                <w:rFonts w:ascii="Times New Roman" w:hAnsi="Times New Roman"/>
                <w:sz w:val="24"/>
                <w:szCs w:val="24"/>
              </w:rPr>
              <w:t>longitude</w:t>
            </w:r>
          </w:p>
        </w:tc>
        <w:tc>
          <w:tcPr>
            <w:tcW w:w="1494" w:type="dxa"/>
            <w:vAlign w:val="top"/>
          </w:tcPr>
          <w:p>
            <w:pPr>
              <w:rPr>
                <w:rFonts w:ascii="Times New Roman" w:hAnsi="Times New Roman"/>
                <w:sz w:val="24"/>
                <w:szCs w:val="24"/>
              </w:rPr>
            </w:pPr>
            <w:r>
              <w:rPr>
                <w:rFonts w:ascii="Times New Roman" w:hAnsi="Times New Roman"/>
                <w:sz w:val="24"/>
                <w:szCs w:val="24"/>
              </w:rPr>
              <w:t>Location longitude</w:t>
            </w:r>
          </w:p>
        </w:tc>
        <w:tc>
          <w:tcPr>
            <w:tcW w:w="1088" w:type="dxa"/>
            <w:vAlign w:val="top"/>
          </w:tcPr>
          <w:p>
            <w:pPr>
              <w:rPr>
                <w:rFonts w:ascii="Times New Roman" w:hAnsi="Times New Roman"/>
                <w:sz w:val="24"/>
                <w:szCs w:val="24"/>
              </w:rPr>
            </w:pPr>
            <w:r>
              <w:rPr>
                <w:rFonts w:ascii="Times New Roman" w:hAnsi="Times New Roman"/>
                <w:sz w:val="24"/>
                <w:szCs w:val="24"/>
              </w:rPr>
              <w:t>double</w:t>
            </w:r>
          </w:p>
        </w:tc>
        <w:tc>
          <w:tcPr>
            <w:tcW w:w="1140" w:type="dxa"/>
            <w:vAlign w:val="top"/>
          </w:tcPr>
          <w:p>
            <w:pPr>
              <w:rPr>
                <w:rFonts w:ascii="Times New Roman" w:hAnsi="Times New Roman"/>
                <w:sz w:val="24"/>
                <w:szCs w:val="24"/>
              </w:rPr>
            </w:pPr>
            <w:r>
              <w:rPr>
                <w:rFonts w:ascii="Times New Roman" w:hAnsi="Times New Roman"/>
                <w:sz w:val="24"/>
                <w:szCs w:val="24"/>
              </w:rPr>
              <w:t>20</w:t>
            </w:r>
          </w:p>
        </w:tc>
        <w:tc>
          <w:tcPr>
            <w:tcW w:w="1179" w:type="dxa"/>
            <w:vAlign w:val="top"/>
          </w:tcPr>
          <w:p>
            <w:pPr>
              <w:rPr>
                <w:rFonts w:ascii="Times New Roman" w:hAnsi="Times New Roman"/>
                <w:sz w:val="24"/>
                <w:szCs w:val="24"/>
              </w:rPr>
            </w:pPr>
          </w:p>
        </w:tc>
        <w:tc>
          <w:tcPr>
            <w:tcW w:w="1159" w:type="dxa"/>
            <w:vAlign w:val="top"/>
          </w:tcPr>
          <w:p>
            <w:pPr>
              <w:rPr>
                <w:rFonts w:ascii="Times New Roman" w:hAnsi="Times New Roman"/>
                <w:sz w:val="24"/>
                <w:szCs w:val="24"/>
              </w:rPr>
            </w:pPr>
          </w:p>
        </w:tc>
        <w:tc>
          <w:tcPr>
            <w:tcW w:w="1179" w:type="dxa"/>
            <w:vAlign w:val="top"/>
          </w:tcPr>
          <w:p>
            <w:pPr>
              <w:rPr>
                <w:rFonts w:ascii="Times New Roman" w:hAnsi="Times New Roman"/>
                <w:sz w:val="24"/>
                <w:szCs w:val="24"/>
              </w:rPr>
            </w:pPr>
            <w:r>
              <w:rPr>
                <w:rFonts w:ascii="Times New Roman" w:hAnsi="Times New Roman"/>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rPr>
                <w:rFonts w:ascii="Times New Roman" w:hAnsi="Times New Roman"/>
                <w:sz w:val="24"/>
                <w:szCs w:val="24"/>
              </w:rPr>
            </w:pPr>
            <w:r>
              <w:rPr>
                <w:rFonts w:ascii="Times New Roman" w:hAnsi="Times New Roman"/>
                <w:sz w:val="24"/>
                <w:szCs w:val="24"/>
              </w:rPr>
              <w:t>description</w:t>
            </w:r>
          </w:p>
        </w:tc>
        <w:tc>
          <w:tcPr>
            <w:tcW w:w="1494" w:type="dxa"/>
            <w:vAlign w:val="top"/>
          </w:tcPr>
          <w:p>
            <w:pPr>
              <w:rPr>
                <w:rFonts w:ascii="Times New Roman" w:hAnsi="Times New Roman"/>
                <w:sz w:val="24"/>
                <w:szCs w:val="24"/>
              </w:rPr>
            </w:pPr>
            <w:r>
              <w:rPr>
                <w:rFonts w:ascii="Times New Roman" w:hAnsi="Times New Roman"/>
                <w:sz w:val="24"/>
                <w:szCs w:val="24"/>
              </w:rPr>
              <w:t>Location description provided by users</w:t>
            </w:r>
          </w:p>
        </w:tc>
        <w:tc>
          <w:tcPr>
            <w:tcW w:w="1088" w:type="dxa"/>
            <w:vAlign w:val="top"/>
          </w:tcPr>
          <w:p>
            <w:pPr>
              <w:rPr>
                <w:rFonts w:ascii="Times New Roman" w:hAnsi="Times New Roman"/>
                <w:sz w:val="24"/>
                <w:szCs w:val="24"/>
              </w:rPr>
            </w:pPr>
            <w:r>
              <w:rPr>
                <w:rFonts w:ascii="Times New Roman" w:hAnsi="Times New Roman"/>
                <w:sz w:val="24"/>
                <w:szCs w:val="24"/>
              </w:rPr>
              <w:t>varchar</w:t>
            </w:r>
          </w:p>
        </w:tc>
        <w:tc>
          <w:tcPr>
            <w:tcW w:w="1140" w:type="dxa"/>
            <w:vAlign w:val="top"/>
          </w:tcPr>
          <w:p>
            <w:pPr>
              <w:rPr>
                <w:rFonts w:ascii="Times New Roman" w:hAnsi="Times New Roman"/>
                <w:sz w:val="24"/>
                <w:szCs w:val="24"/>
              </w:rPr>
            </w:pPr>
            <w:r>
              <w:rPr>
                <w:rFonts w:ascii="Times New Roman" w:hAnsi="Times New Roman"/>
                <w:sz w:val="24"/>
                <w:szCs w:val="24"/>
              </w:rPr>
              <w:t>1500</w:t>
            </w:r>
          </w:p>
        </w:tc>
        <w:tc>
          <w:tcPr>
            <w:tcW w:w="1179" w:type="dxa"/>
            <w:vAlign w:val="top"/>
          </w:tcPr>
          <w:p>
            <w:pPr>
              <w:rPr>
                <w:rFonts w:ascii="Times New Roman" w:hAnsi="Times New Roman"/>
                <w:sz w:val="24"/>
                <w:szCs w:val="24"/>
              </w:rPr>
            </w:pPr>
          </w:p>
        </w:tc>
        <w:tc>
          <w:tcPr>
            <w:tcW w:w="1159" w:type="dxa"/>
            <w:vAlign w:val="top"/>
          </w:tcPr>
          <w:p>
            <w:pPr>
              <w:rPr>
                <w:rFonts w:ascii="Times New Roman" w:hAnsi="Times New Roman"/>
                <w:sz w:val="24"/>
                <w:szCs w:val="24"/>
              </w:rPr>
            </w:pPr>
          </w:p>
        </w:tc>
        <w:tc>
          <w:tcPr>
            <w:tcW w:w="1179" w:type="dxa"/>
            <w:vAlign w:val="top"/>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83" w:type="dxa"/>
            <w:vAlign w:val="top"/>
          </w:tcPr>
          <w:p>
            <w:pPr>
              <w:rPr>
                <w:rFonts w:ascii="Times New Roman" w:hAnsi="Times New Roman"/>
                <w:sz w:val="24"/>
                <w:szCs w:val="24"/>
              </w:rPr>
            </w:pPr>
            <w:r>
              <w:rPr>
                <w:rFonts w:ascii="Times New Roman" w:hAnsi="Times New Roman"/>
                <w:sz w:val="24"/>
                <w:szCs w:val="24"/>
              </w:rPr>
              <w:t>timestamp</w:t>
            </w:r>
          </w:p>
        </w:tc>
        <w:tc>
          <w:tcPr>
            <w:tcW w:w="1494" w:type="dxa"/>
            <w:vAlign w:val="top"/>
          </w:tcPr>
          <w:p>
            <w:pPr>
              <w:rPr>
                <w:rFonts w:ascii="Times New Roman" w:hAnsi="Times New Roman"/>
                <w:sz w:val="24"/>
                <w:szCs w:val="24"/>
              </w:rPr>
            </w:pPr>
            <w:r>
              <w:rPr>
                <w:rFonts w:ascii="Times New Roman" w:hAnsi="Times New Roman"/>
                <w:sz w:val="24"/>
                <w:szCs w:val="24"/>
              </w:rPr>
              <w:t>Location added date</w:t>
            </w:r>
          </w:p>
        </w:tc>
        <w:tc>
          <w:tcPr>
            <w:tcW w:w="1088" w:type="dxa"/>
            <w:vAlign w:val="top"/>
          </w:tcPr>
          <w:p>
            <w:pPr>
              <w:rPr>
                <w:rFonts w:ascii="Times New Roman" w:hAnsi="Times New Roman"/>
                <w:sz w:val="24"/>
                <w:szCs w:val="24"/>
              </w:rPr>
            </w:pPr>
            <w:r>
              <w:rPr>
                <w:rFonts w:ascii="Times New Roman" w:hAnsi="Times New Roman"/>
                <w:sz w:val="24"/>
                <w:szCs w:val="24"/>
              </w:rPr>
              <w:t>varchar</w:t>
            </w:r>
          </w:p>
        </w:tc>
        <w:tc>
          <w:tcPr>
            <w:tcW w:w="1140" w:type="dxa"/>
            <w:vAlign w:val="top"/>
          </w:tcPr>
          <w:p>
            <w:pPr>
              <w:rPr>
                <w:rFonts w:ascii="Times New Roman" w:hAnsi="Times New Roman"/>
                <w:sz w:val="24"/>
                <w:szCs w:val="24"/>
              </w:rPr>
            </w:pPr>
            <w:r>
              <w:rPr>
                <w:rFonts w:ascii="Times New Roman" w:hAnsi="Times New Roman"/>
                <w:sz w:val="24"/>
                <w:szCs w:val="24"/>
              </w:rPr>
              <w:t>30</w:t>
            </w:r>
          </w:p>
        </w:tc>
        <w:tc>
          <w:tcPr>
            <w:tcW w:w="1179" w:type="dxa"/>
            <w:vAlign w:val="top"/>
          </w:tcPr>
          <w:p>
            <w:pPr>
              <w:rPr>
                <w:rFonts w:ascii="Times New Roman" w:hAnsi="Times New Roman"/>
                <w:sz w:val="24"/>
                <w:szCs w:val="24"/>
              </w:rPr>
            </w:pPr>
          </w:p>
        </w:tc>
        <w:tc>
          <w:tcPr>
            <w:tcW w:w="1159" w:type="dxa"/>
            <w:vAlign w:val="top"/>
          </w:tcPr>
          <w:p>
            <w:pPr>
              <w:rPr>
                <w:rFonts w:ascii="Times New Roman" w:hAnsi="Times New Roman"/>
                <w:sz w:val="24"/>
                <w:szCs w:val="24"/>
              </w:rPr>
            </w:pPr>
          </w:p>
        </w:tc>
        <w:tc>
          <w:tcPr>
            <w:tcW w:w="1179" w:type="dxa"/>
            <w:vAlign w:val="top"/>
          </w:tcPr>
          <w:p>
            <w:pPr>
              <w:rPr>
                <w:rFonts w:ascii="Times New Roman" w:hAnsi="Times New Roman"/>
                <w:sz w:val="24"/>
                <w:szCs w:val="24"/>
              </w:rPr>
            </w:pPr>
            <w:r>
              <w:rPr>
                <w:rFonts w:ascii="Times New Roman" w:hAnsi="Times New Roman"/>
                <w:sz w:val="24"/>
                <w:szCs w:val="24"/>
              </w:rPr>
              <w:t>Not Null</w:t>
            </w:r>
          </w:p>
        </w:tc>
      </w:tr>
    </w:tbl>
    <w:p>
      <w:pPr>
        <w:rPr>
          <w:rFonts w:ascii="Times New Roman" w:hAnsi="Times New Roman"/>
          <w:sz w:val="28"/>
        </w:rPr>
      </w:pPr>
    </w:p>
    <w:p>
      <w:pPr>
        <w:rPr>
          <w:rFonts w:ascii="Times New Roman" w:hAnsi="Times New Roman"/>
          <w:sz w:val="28"/>
        </w:rPr>
      </w:pPr>
    </w:p>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4.2.2 Table Photo</w:t>
      </w:r>
    </w:p>
    <w:p>
      <w:pPr>
        <w:ind w:left="2207" w:hanging="2207" w:hangingChars="785"/>
        <w:rPr>
          <w:rFonts w:ascii="Times New Roman" w:hAnsi="Times New Roman"/>
          <w:sz w:val="28"/>
        </w:rPr>
      </w:pPr>
      <w:r>
        <w:rPr>
          <w:rFonts w:hint="eastAsia" w:ascii="Times New Roman" w:hAnsi="Times New Roman"/>
          <w:b/>
          <w:bCs/>
          <w:sz w:val="28"/>
        </w:rPr>
        <w:t xml:space="preserve">        </w:t>
      </w:r>
      <w:r>
        <w:rPr>
          <w:rFonts w:ascii="Times New Roman" w:hAnsi="Times New Roman"/>
          <w:b/>
          <w:bCs/>
          <w:sz w:val="28"/>
        </w:rPr>
        <w:t xml:space="preserve">Description:  </w:t>
      </w:r>
      <w:r>
        <w:rPr>
          <w:rFonts w:ascii="Times New Roman" w:hAnsi="Times New Roman"/>
          <w:sz w:val="28"/>
        </w:rPr>
        <w:t>Table Photo stores all the photos’ paths data in storage related to the Locations from users’ own Favorites as PhotoBean.</w:t>
      </w:r>
    </w:p>
    <w:tbl>
      <w:tblP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28"/>
        <w:gridCol w:w="1403"/>
        <w:gridCol w:w="1135"/>
        <w:gridCol w:w="1139"/>
        <w:gridCol w:w="1179"/>
        <w:gridCol w:w="1159"/>
        <w:gridCol w:w="1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470" w:hRule="atLeast"/>
        </w:trPr>
        <w:tc>
          <w:tcPr>
            <w:tcW w:w="1328" w:type="dxa"/>
            <w:vAlign w:val="top"/>
          </w:tcPr>
          <w:p>
            <w:pPr>
              <w:rPr>
                <w:rFonts w:ascii="Times New Roman" w:hAnsi="Times New Roman"/>
                <w:b/>
                <w:bCs/>
                <w:sz w:val="24"/>
                <w:szCs w:val="24"/>
              </w:rPr>
            </w:pPr>
            <w:r>
              <w:rPr>
                <w:rFonts w:ascii="Times New Roman" w:hAnsi="Times New Roman"/>
                <w:b/>
                <w:bCs/>
                <w:sz w:val="24"/>
                <w:szCs w:val="24"/>
              </w:rPr>
              <w:t>Field Name</w:t>
            </w:r>
          </w:p>
        </w:tc>
        <w:tc>
          <w:tcPr>
            <w:tcW w:w="1403" w:type="dxa"/>
            <w:vAlign w:val="top"/>
          </w:tcPr>
          <w:p>
            <w:pPr>
              <w:rPr>
                <w:rFonts w:ascii="Times New Roman" w:hAnsi="Times New Roman"/>
                <w:b/>
                <w:bCs/>
                <w:sz w:val="24"/>
                <w:szCs w:val="24"/>
              </w:rPr>
            </w:pPr>
            <w:r>
              <w:rPr>
                <w:rFonts w:ascii="Times New Roman" w:hAnsi="Times New Roman"/>
                <w:b/>
                <w:bCs/>
                <w:sz w:val="24"/>
                <w:szCs w:val="24"/>
              </w:rPr>
              <w:t>Description</w:t>
            </w:r>
          </w:p>
        </w:tc>
        <w:tc>
          <w:tcPr>
            <w:tcW w:w="1135" w:type="dxa"/>
            <w:vAlign w:val="top"/>
          </w:tcPr>
          <w:p>
            <w:pPr>
              <w:rPr>
                <w:rFonts w:ascii="Times New Roman" w:hAnsi="Times New Roman"/>
                <w:b/>
                <w:bCs/>
                <w:sz w:val="24"/>
                <w:szCs w:val="24"/>
              </w:rPr>
            </w:pPr>
            <w:r>
              <w:rPr>
                <w:rFonts w:ascii="Times New Roman" w:hAnsi="Times New Roman"/>
                <w:b/>
                <w:bCs/>
                <w:sz w:val="24"/>
                <w:szCs w:val="24"/>
              </w:rPr>
              <w:t>Type</w:t>
            </w:r>
          </w:p>
        </w:tc>
        <w:tc>
          <w:tcPr>
            <w:tcW w:w="1139" w:type="dxa"/>
            <w:vAlign w:val="top"/>
          </w:tcPr>
          <w:p>
            <w:pPr>
              <w:rPr>
                <w:rFonts w:ascii="Times New Roman" w:hAnsi="Times New Roman"/>
                <w:b/>
                <w:bCs/>
                <w:sz w:val="24"/>
                <w:szCs w:val="24"/>
              </w:rPr>
            </w:pPr>
            <w:r>
              <w:rPr>
                <w:rFonts w:ascii="Times New Roman" w:hAnsi="Times New Roman"/>
                <w:b/>
                <w:bCs/>
                <w:sz w:val="24"/>
                <w:szCs w:val="24"/>
              </w:rPr>
              <w:t>Length</w:t>
            </w:r>
          </w:p>
        </w:tc>
        <w:tc>
          <w:tcPr>
            <w:tcW w:w="1179" w:type="dxa"/>
            <w:vAlign w:val="top"/>
          </w:tcPr>
          <w:p>
            <w:pPr>
              <w:rPr>
                <w:rFonts w:ascii="Times New Roman" w:hAnsi="Times New Roman"/>
                <w:b/>
                <w:bCs/>
                <w:sz w:val="24"/>
                <w:szCs w:val="24"/>
              </w:rPr>
            </w:pPr>
            <w:r>
              <w:rPr>
                <w:rFonts w:ascii="Times New Roman" w:hAnsi="Times New Roman"/>
                <w:b/>
                <w:bCs/>
                <w:sz w:val="24"/>
                <w:szCs w:val="24"/>
              </w:rPr>
              <w:t>Primary Key</w:t>
            </w:r>
          </w:p>
        </w:tc>
        <w:tc>
          <w:tcPr>
            <w:tcW w:w="1159" w:type="dxa"/>
            <w:vAlign w:val="top"/>
          </w:tcPr>
          <w:p>
            <w:pPr>
              <w:rPr>
                <w:rFonts w:ascii="Times New Roman" w:hAnsi="Times New Roman"/>
                <w:b/>
                <w:bCs/>
                <w:sz w:val="24"/>
                <w:szCs w:val="24"/>
              </w:rPr>
            </w:pPr>
            <w:r>
              <w:rPr>
                <w:rFonts w:ascii="Times New Roman" w:hAnsi="Times New Roman"/>
                <w:b/>
                <w:bCs/>
                <w:sz w:val="24"/>
                <w:szCs w:val="24"/>
              </w:rPr>
              <w:t>Foreign Key</w:t>
            </w:r>
          </w:p>
        </w:tc>
        <w:tc>
          <w:tcPr>
            <w:tcW w:w="1179" w:type="dxa"/>
            <w:vAlign w:val="top"/>
          </w:tcPr>
          <w:p>
            <w:pPr>
              <w:rPr>
                <w:rFonts w:ascii="Times New Roman" w:hAnsi="Times New Roman"/>
                <w:b/>
                <w:bCs/>
                <w:sz w:val="24"/>
                <w:szCs w:val="24"/>
              </w:rPr>
            </w:pPr>
            <w:r>
              <w:rPr>
                <w:rFonts w:ascii="Times New Roman" w:hAnsi="Times New Roman"/>
                <w:b/>
                <w:bCs/>
                <w:sz w:val="24"/>
                <w:szCs w:val="24"/>
              </w:rPr>
              <w:t>Nullable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28" w:type="dxa"/>
            <w:vAlign w:val="top"/>
          </w:tcPr>
          <w:p>
            <w:pPr>
              <w:rPr>
                <w:rFonts w:ascii="Times New Roman" w:hAnsi="Times New Roman"/>
                <w:sz w:val="24"/>
                <w:szCs w:val="24"/>
              </w:rPr>
            </w:pPr>
            <w:r>
              <w:rPr>
                <w:rFonts w:ascii="Times New Roman" w:hAnsi="Times New Roman"/>
                <w:sz w:val="24"/>
                <w:szCs w:val="24"/>
              </w:rPr>
              <w:t>id</w:t>
            </w:r>
          </w:p>
        </w:tc>
        <w:tc>
          <w:tcPr>
            <w:tcW w:w="1403" w:type="dxa"/>
            <w:vAlign w:val="top"/>
          </w:tcPr>
          <w:p>
            <w:pPr>
              <w:rPr>
                <w:rFonts w:ascii="Times New Roman" w:hAnsi="Times New Roman"/>
                <w:sz w:val="24"/>
                <w:szCs w:val="24"/>
              </w:rPr>
            </w:pPr>
            <w:r>
              <w:rPr>
                <w:rFonts w:ascii="Times New Roman" w:hAnsi="Times New Roman"/>
                <w:sz w:val="24"/>
                <w:szCs w:val="24"/>
              </w:rPr>
              <w:t>Id of Photo</w:t>
            </w:r>
          </w:p>
        </w:tc>
        <w:tc>
          <w:tcPr>
            <w:tcW w:w="1135" w:type="dxa"/>
            <w:vAlign w:val="top"/>
          </w:tcPr>
          <w:p>
            <w:pPr>
              <w:rPr>
                <w:rFonts w:ascii="Times New Roman" w:hAnsi="Times New Roman"/>
                <w:sz w:val="24"/>
                <w:szCs w:val="24"/>
              </w:rPr>
            </w:pPr>
            <w:r>
              <w:rPr>
                <w:rFonts w:ascii="Times New Roman" w:hAnsi="Times New Roman"/>
                <w:sz w:val="24"/>
                <w:szCs w:val="24"/>
              </w:rPr>
              <w:t>integer</w:t>
            </w:r>
          </w:p>
        </w:tc>
        <w:tc>
          <w:tcPr>
            <w:tcW w:w="1139" w:type="dxa"/>
            <w:vAlign w:val="top"/>
          </w:tcPr>
          <w:p>
            <w:pPr>
              <w:rPr>
                <w:rFonts w:ascii="Times New Roman" w:hAnsi="Times New Roman"/>
                <w:sz w:val="24"/>
                <w:szCs w:val="24"/>
              </w:rPr>
            </w:pPr>
            <w:r>
              <w:rPr>
                <w:rFonts w:ascii="Times New Roman" w:hAnsi="Times New Roman"/>
                <w:sz w:val="24"/>
                <w:szCs w:val="24"/>
              </w:rPr>
              <w:t>20</w:t>
            </w:r>
          </w:p>
        </w:tc>
        <w:tc>
          <w:tcPr>
            <w:tcW w:w="1179" w:type="dxa"/>
            <w:vAlign w:val="top"/>
          </w:tcPr>
          <w:p>
            <w:pPr>
              <w:rPr>
                <w:rFonts w:ascii="Times New Roman" w:hAnsi="Times New Roman"/>
                <w:sz w:val="24"/>
                <w:szCs w:val="24"/>
              </w:rPr>
            </w:pPr>
            <w:r>
              <w:rPr>
                <w:rFonts w:ascii="Times New Roman" w:hAnsi="Times New Roman"/>
                <w:sz w:val="24"/>
                <w:szCs w:val="24"/>
              </w:rPr>
              <w:t>PK</w:t>
            </w:r>
          </w:p>
        </w:tc>
        <w:tc>
          <w:tcPr>
            <w:tcW w:w="1159" w:type="dxa"/>
            <w:vAlign w:val="top"/>
          </w:tcPr>
          <w:p>
            <w:pPr>
              <w:rPr>
                <w:rFonts w:ascii="Times New Roman" w:hAnsi="Times New Roman"/>
                <w:sz w:val="24"/>
                <w:szCs w:val="24"/>
              </w:rPr>
            </w:pPr>
          </w:p>
        </w:tc>
        <w:tc>
          <w:tcPr>
            <w:tcW w:w="1179" w:type="dxa"/>
            <w:vAlign w:val="top"/>
          </w:tcPr>
          <w:p>
            <w:pPr>
              <w:rPr>
                <w:rFonts w:ascii="Times New Roman" w:hAnsi="Times New Roman"/>
                <w:sz w:val="24"/>
                <w:szCs w:val="24"/>
              </w:rPr>
            </w:pPr>
            <w:r>
              <w:rPr>
                <w:rFonts w:ascii="Times New Roman" w:hAnsi="Times New Roman"/>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28" w:type="dxa"/>
            <w:vAlign w:val="top"/>
          </w:tcPr>
          <w:p>
            <w:pPr>
              <w:rPr>
                <w:rFonts w:ascii="Times New Roman" w:hAnsi="Times New Roman"/>
                <w:sz w:val="24"/>
                <w:szCs w:val="24"/>
              </w:rPr>
            </w:pPr>
            <w:r>
              <w:rPr>
                <w:rFonts w:ascii="Times New Roman" w:hAnsi="Times New Roman"/>
                <w:sz w:val="24"/>
                <w:szCs w:val="24"/>
              </w:rPr>
              <w:t>path</w:t>
            </w:r>
          </w:p>
        </w:tc>
        <w:tc>
          <w:tcPr>
            <w:tcW w:w="1403" w:type="dxa"/>
            <w:vAlign w:val="top"/>
          </w:tcPr>
          <w:p>
            <w:pPr>
              <w:rPr>
                <w:rFonts w:ascii="Times New Roman" w:hAnsi="Times New Roman"/>
                <w:sz w:val="24"/>
                <w:szCs w:val="24"/>
              </w:rPr>
            </w:pPr>
            <w:r>
              <w:rPr>
                <w:rFonts w:ascii="Times New Roman" w:hAnsi="Times New Roman"/>
                <w:sz w:val="24"/>
                <w:szCs w:val="24"/>
              </w:rPr>
              <w:t>Photo path in storage</w:t>
            </w:r>
          </w:p>
        </w:tc>
        <w:tc>
          <w:tcPr>
            <w:tcW w:w="1135" w:type="dxa"/>
            <w:vAlign w:val="top"/>
          </w:tcPr>
          <w:p>
            <w:pPr>
              <w:rPr>
                <w:rFonts w:ascii="Times New Roman" w:hAnsi="Times New Roman"/>
                <w:sz w:val="24"/>
                <w:szCs w:val="24"/>
              </w:rPr>
            </w:pPr>
            <w:r>
              <w:rPr>
                <w:rFonts w:ascii="Times New Roman" w:hAnsi="Times New Roman"/>
                <w:sz w:val="24"/>
                <w:szCs w:val="24"/>
              </w:rPr>
              <w:t>varchar</w:t>
            </w:r>
          </w:p>
        </w:tc>
        <w:tc>
          <w:tcPr>
            <w:tcW w:w="1139" w:type="dxa"/>
            <w:vAlign w:val="top"/>
          </w:tcPr>
          <w:p>
            <w:pPr>
              <w:rPr>
                <w:rFonts w:ascii="Times New Roman" w:hAnsi="Times New Roman"/>
                <w:sz w:val="24"/>
                <w:szCs w:val="24"/>
              </w:rPr>
            </w:pPr>
            <w:r>
              <w:rPr>
                <w:rFonts w:ascii="Times New Roman" w:hAnsi="Times New Roman"/>
                <w:sz w:val="24"/>
                <w:szCs w:val="24"/>
              </w:rPr>
              <w:t>100</w:t>
            </w:r>
          </w:p>
        </w:tc>
        <w:tc>
          <w:tcPr>
            <w:tcW w:w="1179" w:type="dxa"/>
            <w:vAlign w:val="top"/>
          </w:tcPr>
          <w:p>
            <w:pPr>
              <w:rPr>
                <w:rFonts w:ascii="Times New Roman" w:hAnsi="Times New Roman"/>
                <w:sz w:val="24"/>
                <w:szCs w:val="24"/>
              </w:rPr>
            </w:pPr>
          </w:p>
        </w:tc>
        <w:tc>
          <w:tcPr>
            <w:tcW w:w="1159" w:type="dxa"/>
            <w:vAlign w:val="top"/>
          </w:tcPr>
          <w:p>
            <w:pPr>
              <w:rPr>
                <w:rFonts w:ascii="Times New Roman" w:hAnsi="Times New Roman"/>
                <w:sz w:val="24"/>
                <w:szCs w:val="24"/>
              </w:rPr>
            </w:pPr>
          </w:p>
        </w:tc>
        <w:tc>
          <w:tcPr>
            <w:tcW w:w="1179" w:type="dxa"/>
            <w:vAlign w:val="top"/>
          </w:tcPr>
          <w:p>
            <w:pPr>
              <w:rPr>
                <w:rFonts w:ascii="Times New Roman" w:hAnsi="Times New Roman"/>
                <w:sz w:val="24"/>
                <w:szCs w:val="24"/>
              </w:rPr>
            </w:pPr>
            <w:r>
              <w:rPr>
                <w:rFonts w:ascii="Times New Roman" w:hAnsi="Times New Roman"/>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28" w:type="dxa"/>
            <w:vAlign w:val="top"/>
          </w:tcPr>
          <w:p>
            <w:pPr>
              <w:rPr>
                <w:rFonts w:ascii="Times New Roman" w:hAnsi="Times New Roman"/>
                <w:sz w:val="24"/>
                <w:szCs w:val="24"/>
              </w:rPr>
            </w:pPr>
            <w:r>
              <w:rPr>
                <w:rFonts w:ascii="Times New Roman" w:hAnsi="Times New Roman"/>
                <w:sz w:val="24"/>
                <w:szCs w:val="24"/>
              </w:rPr>
              <w:t>locationId</w:t>
            </w:r>
          </w:p>
        </w:tc>
        <w:tc>
          <w:tcPr>
            <w:tcW w:w="1403" w:type="dxa"/>
            <w:vAlign w:val="top"/>
          </w:tcPr>
          <w:p>
            <w:pPr>
              <w:rPr>
                <w:rFonts w:ascii="Times New Roman" w:hAnsi="Times New Roman"/>
                <w:sz w:val="24"/>
                <w:szCs w:val="24"/>
              </w:rPr>
            </w:pPr>
            <w:r>
              <w:rPr>
                <w:rFonts w:ascii="Times New Roman" w:hAnsi="Times New Roman"/>
                <w:sz w:val="24"/>
                <w:szCs w:val="24"/>
              </w:rPr>
              <w:t>Id of Location that holds the photo</w:t>
            </w:r>
          </w:p>
        </w:tc>
        <w:tc>
          <w:tcPr>
            <w:tcW w:w="1135" w:type="dxa"/>
            <w:vAlign w:val="top"/>
          </w:tcPr>
          <w:p>
            <w:pPr>
              <w:rPr>
                <w:rFonts w:ascii="Times New Roman" w:hAnsi="Times New Roman"/>
                <w:sz w:val="24"/>
                <w:szCs w:val="24"/>
              </w:rPr>
            </w:pPr>
            <w:r>
              <w:rPr>
                <w:rFonts w:ascii="Times New Roman" w:hAnsi="Times New Roman"/>
                <w:sz w:val="24"/>
                <w:szCs w:val="24"/>
              </w:rPr>
              <w:t>integer</w:t>
            </w:r>
          </w:p>
        </w:tc>
        <w:tc>
          <w:tcPr>
            <w:tcW w:w="1139" w:type="dxa"/>
            <w:vAlign w:val="top"/>
          </w:tcPr>
          <w:p>
            <w:pPr>
              <w:rPr>
                <w:rFonts w:ascii="Times New Roman" w:hAnsi="Times New Roman"/>
                <w:sz w:val="24"/>
                <w:szCs w:val="24"/>
              </w:rPr>
            </w:pPr>
            <w:r>
              <w:rPr>
                <w:rFonts w:ascii="Times New Roman" w:hAnsi="Times New Roman"/>
                <w:sz w:val="24"/>
                <w:szCs w:val="24"/>
              </w:rPr>
              <w:t>20</w:t>
            </w:r>
          </w:p>
        </w:tc>
        <w:tc>
          <w:tcPr>
            <w:tcW w:w="1179" w:type="dxa"/>
            <w:vAlign w:val="top"/>
          </w:tcPr>
          <w:p>
            <w:pPr>
              <w:rPr>
                <w:rFonts w:ascii="Times New Roman" w:hAnsi="Times New Roman"/>
                <w:sz w:val="24"/>
                <w:szCs w:val="24"/>
              </w:rPr>
            </w:pPr>
          </w:p>
        </w:tc>
        <w:tc>
          <w:tcPr>
            <w:tcW w:w="1159" w:type="dxa"/>
            <w:vAlign w:val="top"/>
          </w:tcPr>
          <w:p>
            <w:pPr>
              <w:rPr>
                <w:rFonts w:ascii="Times New Roman" w:hAnsi="Times New Roman"/>
                <w:sz w:val="24"/>
                <w:szCs w:val="24"/>
              </w:rPr>
            </w:pPr>
            <w:r>
              <w:rPr>
                <w:rFonts w:ascii="Times New Roman" w:hAnsi="Times New Roman"/>
                <w:sz w:val="24"/>
                <w:szCs w:val="24"/>
              </w:rPr>
              <w:t>FK</w:t>
            </w:r>
          </w:p>
        </w:tc>
        <w:tc>
          <w:tcPr>
            <w:tcW w:w="1179" w:type="dxa"/>
            <w:vAlign w:val="top"/>
          </w:tcPr>
          <w:p>
            <w:pPr>
              <w:rPr>
                <w:rFonts w:ascii="Times New Roman" w:hAnsi="Times New Roman"/>
                <w:sz w:val="24"/>
                <w:szCs w:val="24"/>
              </w:rPr>
            </w:pPr>
            <w:r>
              <w:rPr>
                <w:rFonts w:ascii="Times New Roman" w:hAnsi="Times New Roman"/>
                <w:sz w:val="24"/>
                <w:szCs w:val="24"/>
              </w:rPr>
              <w:t>Not Null</w:t>
            </w:r>
          </w:p>
        </w:tc>
      </w:tr>
    </w:tbl>
    <w:p>
      <w:pPr>
        <w:rPr>
          <w:rFonts w:ascii="Times New Roman" w:hAnsi="Times New Roman"/>
          <w:b/>
          <w:bCs/>
          <w:sz w:val="32"/>
          <w:szCs w:val="32"/>
        </w:rPr>
      </w:pPr>
      <w:r>
        <w:rPr>
          <w:rFonts w:hint="eastAsia" w:ascii="Times New Roman" w:hAnsi="Times New Roman"/>
          <w:b/>
          <w:bCs/>
          <w:sz w:val="32"/>
          <w:szCs w:val="32"/>
        </w:rPr>
        <w:t xml:space="preserve">   </w:t>
      </w:r>
      <w:r>
        <w:rPr>
          <w:rFonts w:ascii="Times New Roman" w:hAnsi="Times New Roman"/>
          <w:b/>
          <w:bCs/>
          <w:sz w:val="32"/>
          <w:szCs w:val="32"/>
        </w:rPr>
        <w:t>4.2.3 Table Word</w:t>
      </w:r>
    </w:p>
    <w:p>
      <w:pPr>
        <w:ind w:left="2207" w:hanging="2207" w:hangingChars="785"/>
        <w:rPr>
          <w:rFonts w:ascii="Times New Roman" w:hAnsi="Times New Roman"/>
          <w:sz w:val="28"/>
        </w:rPr>
      </w:pPr>
      <w:r>
        <w:rPr>
          <w:rFonts w:hint="eastAsia" w:ascii="Times New Roman" w:hAnsi="Times New Roman"/>
          <w:b/>
          <w:bCs/>
          <w:sz w:val="28"/>
        </w:rPr>
        <w:t xml:space="preserve">        </w:t>
      </w:r>
      <w:r>
        <w:rPr>
          <w:rFonts w:ascii="Times New Roman" w:hAnsi="Times New Roman"/>
          <w:b/>
          <w:bCs/>
          <w:sz w:val="28"/>
        </w:rPr>
        <w:t xml:space="preserve">Description:  </w:t>
      </w:r>
      <w:r>
        <w:rPr>
          <w:rFonts w:ascii="Times New Roman" w:hAnsi="Times New Roman"/>
          <w:sz w:val="28"/>
        </w:rPr>
        <w:t>Table Word stores all the word data from users’ own Wordbook as WordBean.</w:t>
      </w:r>
    </w:p>
    <w:tbl>
      <w:tblP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69"/>
        <w:gridCol w:w="1403"/>
        <w:gridCol w:w="1124"/>
        <w:gridCol w:w="1129"/>
        <w:gridCol w:w="1173"/>
        <w:gridCol w:w="1151"/>
        <w:gridCol w:w="1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470" w:hRule="atLeast"/>
        </w:trPr>
        <w:tc>
          <w:tcPr>
            <w:tcW w:w="1369" w:type="dxa"/>
            <w:vAlign w:val="top"/>
          </w:tcPr>
          <w:p>
            <w:pPr>
              <w:rPr>
                <w:rFonts w:ascii="Times New Roman" w:hAnsi="Times New Roman"/>
                <w:b/>
                <w:bCs/>
                <w:sz w:val="24"/>
                <w:szCs w:val="24"/>
              </w:rPr>
            </w:pPr>
            <w:r>
              <w:rPr>
                <w:rFonts w:ascii="Times New Roman" w:hAnsi="Times New Roman"/>
                <w:b/>
                <w:bCs/>
                <w:sz w:val="24"/>
                <w:szCs w:val="24"/>
              </w:rPr>
              <w:t>Field Name</w:t>
            </w:r>
          </w:p>
        </w:tc>
        <w:tc>
          <w:tcPr>
            <w:tcW w:w="1403" w:type="dxa"/>
            <w:vAlign w:val="top"/>
          </w:tcPr>
          <w:p>
            <w:pPr>
              <w:rPr>
                <w:rFonts w:ascii="Times New Roman" w:hAnsi="Times New Roman"/>
                <w:b/>
                <w:bCs/>
                <w:sz w:val="24"/>
                <w:szCs w:val="24"/>
              </w:rPr>
            </w:pPr>
            <w:r>
              <w:rPr>
                <w:rFonts w:ascii="Times New Roman" w:hAnsi="Times New Roman"/>
                <w:b/>
                <w:bCs/>
                <w:sz w:val="24"/>
                <w:szCs w:val="24"/>
              </w:rPr>
              <w:t>Description</w:t>
            </w:r>
          </w:p>
        </w:tc>
        <w:tc>
          <w:tcPr>
            <w:tcW w:w="1124" w:type="dxa"/>
            <w:vAlign w:val="top"/>
          </w:tcPr>
          <w:p>
            <w:pPr>
              <w:rPr>
                <w:rFonts w:ascii="Times New Roman" w:hAnsi="Times New Roman"/>
                <w:b/>
                <w:bCs/>
                <w:sz w:val="24"/>
                <w:szCs w:val="24"/>
              </w:rPr>
            </w:pPr>
            <w:r>
              <w:rPr>
                <w:rFonts w:ascii="Times New Roman" w:hAnsi="Times New Roman"/>
                <w:b/>
                <w:bCs/>
                <w:sz w:val="24"/>
                <w:szCs w:val="24"/>
              </w:rPr>
              <w:t>Type</w:t>
            </w:r>
          </w:p>
        </w:tc>
        <w:tc>
          <w:tcPr>
            <w:tcW w:w="1129" w:type="dxa"/>
            <w:vAlign w:val="top"/>
          </w:tcPr>
          <w:p>
            <w:pPr>
              <w:rPr>
                <w:rFonts w:ascii="Times New Roman" w:hAnsi="Times New Roman"/>
                <w:b/>
                <w:bCs/>
                <w:sz w:val="24"/>
                <w:szCs w:val="24"/>
              </w:rPr>
            </w:pPr>
            <w:r>
              <w:rPr>
                <w:rFonts w:ascii="Times New Roman" w:hAnsi="Times New Roman"/>
                <w:b/>
                <w:bCs/>
                <w:sz w:val="24"/>
                <w:szCs w:val="24"/>
              </w:rPr>
              <w:t>Length</w:t>
            </w:r>
          </w:p>
        </w:tc>
        <w:tc>
          <w:tcPr>
            <w:tcW w:w="1173" w:type="dxa"/>
            <w:vAlign w:val="top"/>
          </w:tcPr>
          <w:p>
            <w:pPr>
              <w:rPr>
                <w:rFonts w:ascii="Times New Roman" w:hAnsi="Times New Roman"/>
                <w:b/>
                <w:bCs/>
                <w:sz w:val="24"/>
                <w:szCs w:val="24"/>
              </w:rPr>
            </w:pPr>
            <w:r>
              <w:rPr>
                <w:rFonts w:ascii="Times New Roman" w:hAnsi="Times New Roman"/>
                <w:b/>
                <w:bCs/>
                <w:sz w:val="24"/>
                <w:szCs w:val="24"/>
              </w:rPr>
              <w:t>Primary Key</w:t>
            </w:r>
          </w:p>
        </w:tc>
        <w:tc>
          <w:tcPr>
            <w:tcW w:w="1151" w:type="dxa"/>
            <w:vAlign w:val="top"/>
          </w:tcPr>
          <w:p>
            <w:pPr>
              <w:rPr>
                <w:rFonts w:ascii="Times New Roman" w:hAnsi="Times New Roman"/>
                <w:b/>
                <w:bCs/>
                <w:sz w:val="24"/>
                <w:szCs w:val="24"/>
              </w:rPr>
            </w:pPr>
            <w:r>
              <w:rPr>
                <w:rFonts w:ascii="Times New Roman" w:hAnsi="Times New Roman"/>
                <w:b/>
                <w:bCs/>
                <w:sz w:val="24"/>
                <w:szCs w:val="24"/>
              </w:rPr>
              <w:t>Foreign Key</w:t>
            </w:r>
          </w:p>
        </w:tc>
        <w:tc>
          <w:tcPr>
            <w:tcW w:w="1173" w:type="dxa"/>
            <w:vAlign w:val="top"/>
          </w:tcPr>
          <w:p>
            <w:pPr>
              <w:rPr>
                <w:rFonts w:ascii="Times New Roman" w:hAnsi="Times New Roman"/>
                <w:b/>
                <w:bCs/>
                <w:sz w:val="24"/>
                <w:szCs w:val="24"/>
              </w:rPr>
            </w:pPr>
            <w:r>
              <w:rPr>
                <w:rFonts w:ascii="Times New Roman" w:hAnsi="Times New Roman"/>
                <w:b/>
                <w:bCs/>
                <w:sz w:val="24"/>
                <w:szCs w:val="24"/>
              </w:rPr>
              <w:t>Nullable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69" w:type="dxa"/>
            <w:vAlign w:val="top"/>
          </w:tcPr>
          <w:p>
            <w:pPr>
              <w:rPr>
                <w:rFonts w:ascii="Times New Roman" w:hAnsi="Times New Roman"/>
                <w:sz w:val="24"/>
                <w:szCs w:val="24"/>
              </w:rPr>
            </w:pPr>
            <w:r>
              <w:rPr>
                <w:rFonts w:ascii="Times New Roman" w:hAnsi="Times New Roman"/>
                <w:sz w:val="24"/>
                <w:szCs w:val="24"/>
              </w:rPr>
              <w:t>id</w:t>
            </w:r>
          </w:p>
        </w:tc>
        <w:tc>
          <w:tcPr>
            <w:tcW w:w="1403" w:type="dxa"/>
            <w:vAlign w:val="top"/>
          </w:tcPr>
          <w:p>
            <w:pPr>
              <w:rPr>
                <w:rFonts w:ascii="Times New Roman" w:hAnsi="Times New Roman"/>
                <w:sz w:val="24"/>
                <w:szCs w:val="24"/>
              </w:rPr>
            </w:pPr>
            <w:r>
              <w:rPr>
                <w:rFonts w:ascii="Times New Roman" w:hAnsi="Times New Roman"/>
                <w:sz w:val="24"/>
                <w:szCs w:val="24"/>
              </w:rPr>
              <w:t>Id of WordBean</w:t>
            </w:r>
          </w:p>
        </w:tc>
        <w:tc>
          <w:tcPr>
            <w:tcW w:w="1124" w:type="dxa"/>
            <w:vAlign w:val="top"/>
          </w:tcPr>
          <w:p>
            <w:pPr>
              <w:rPr>
                <w:rFonts w:ascii="Times New Roman" w:hAnsi="Times New Roman"/>
                <w:sz w:val="24"/>
                <w:szCs w:val="24"/>
              </w:rPr>
            </w:pPr>
            <w:r>
              <w:rPr>
                <w:rFonts w:ascii="Times New Roman" w:hAnsi="Times New Roman"/>
                <w:sz w:val="24"/>
                <w:szCs w:val="24"/>
              </w:rPr>
              <w:t>integer</w:t>
            </w:r>
          </w:p>
        </w:tc>
        <w:tc>
          <w:tcPr>
            <w:tcW w:w="1129" w:type="dxa"/>
            <w:vAlign w:val="top"/>
          </w:tcPr>
          <w:p>
            <w:pPr>
              <w:rPr>
                <w:rFonts w:ascii="Times New Roman" w:hAnsi="Times New Roman"/>
                <w:sz w:val="24"/>
                <w:szCs w:val="24"/>
              </w:rPr>
            </w:pPr>
            <w:r>
              <w:rPr>
                <w:rFonts w:ascii="Times New Roman" w:hAnsi="Times New Roman"/>
                <w:sz w:val="24"/>
                <w:szCs w:val="24"/>
              </w:rPr>
              <w:t>20</w:t>
            </w:r>
          </w:p>
        </w:tc>
        <w:tc>
          <w:tcPr>
            <w:tcW w:w="1173" w:type="dxa"/>
            <w:vAlign w:val="top"/>
          </w:tcPr>
          <w:p>
            <w:pPr>
              <w:rPr>
                <w:rFonts w:ascii="Times New Roman" w:hAnsi="Times New Roman"/>
                <w:sz w:val="24"/>
                <w:szCs w:val="24"/>
              </w:rPr>
            </w:pPr>
            <w:r>
              <w:rPr>
                <w:rFonts w:ascii="Times New Roman" w:hAnsi="Times New Roman"/>
                <w:sz w:val="24"/>
                <w:szCs w:val="24"/>
              </w:rPr>
              <w:t>PK</w:t>
            </w:r>
          </w:p>
        </w:tc>
        <w:tc>
          <w:tcPr>
            <w:tcW w:w="1151" w:type="dxa"/>
            <w:vAlign w:val="top"/>
          </w:tcPr>
          <w:p>
            <w:pPr>
              <w:rPr>
                <w:rFonts w:ascii="Times New Roman" w:hAnsi="Times New Roman"/>
                <w:sz w:val="24"/>
                <w:szCs w:val="24"/>
              </w:rPr>
            </w:pPr>
          </w:p>
        </w:tc>
        <w:tc>
          <w:tcPr>
            <w:tcW w:w="1173" w:type="dxa"/>
            <w:vAlign w:val="top"/>
          </w:tcPr>
          <w:p>
            <w:pPr>
              <w:rPr>
                <w:rFonts w:ascii="Times New Roman" w:hAnsi="Times New Roman"/>
                <w:sz w:val="24"/>
                <w:szCs w:val="24"/>
              </w:rPr>
            </w:pPr>
            <w:r>
              <w:rPr>
                <w:rFonts w:ascii="Times New Roman" w:hAnsi="Times New Roman"/>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69" w:type="dxa"/>
            <w:vAlign w:val="top"/>
          </w:tcPr>
          <w:p>
            <w:pPr>
              <w:rPr>
                <w:rFonts w:ascii="Times New Roman" w:hAnsi="Times New Roman"/>
                <w:sz w:val="24"/>
                <w:szCs w:val="24"/>
              </w:rPr>
            </w:pPr>
            <w:r>
              <w:rPr>
                <w:rFonts w:ascii="Times New Roman" w:hAnsi="Times New Roman"/>
                <w:sz w:val="24"/>
                <w:szCs w:val="24"/>
              </w:rPr>
              <w:t>word</w:t>
            </w:r>
          </w:p>
        </w:tc>
        <w:tc>
          <w:tcPr>
            <w:tcW w:w="1403" w:type="dxa"/>
            <w:vAlign w:val="top"/>
          </w:tcPr>
          <w:p>
            <w:pPr>
              <w:rPr>
                <w:rFonts w:ascii="Times New Roman" w:hAnsi="Times New Roman"/>
                <w:sz w:val="24"/>
                <w:szCs w:val="24"/>
              </w:rPr>
            </w:pPr>
            <w:r>
              <w:rPr>
                <w:rFonts w:ascii="Times New Roman" w:hAnsi="Times New Roman"/>
                <w:sz w:val="24"/>
                <w:szCs w:val="24"/>
              </w:rPr>
              <w:t>Chinese word</w:t>
            </w:r>
          </w:p>
        </w:tc>
        <w:tc>
          <w:tcPr>
            <w:tcW w:w="1124" w:type="dxa"/>
            <w:vAlign w:val="top"/>
          </w:tcPr>
          <w:p>
            <w:pPr>
              <w:rPr>
                <w:rFonts w:ascii="Times New Roman" w:hAnsi="Times New Roman"/>
                <w:sz w:val="24"/>
                <w:szCs w:val="24"/>
              </w:rPr>
            </w:pPr>
            <w:r>
              <w:rPr>
                <w:rFonts w:ascii="Times New Roman" w:hAnsi="Times New Roman"/>
                <w:sz w:val="24"/>
                <w:szCs w:val="24"/>
              </w:rPr>
              <w:t>varchar</w:t>
            </w:r>
          </w:p>
        </w:tc>
        <w:tc>
          <w:tcPr>
            <w:tcW w:w="1129" w:type="dxa"/>
            <w:vAlign w:val="top"/>
          </w:tcPr>
          <w:p>
            <w:pPr>
              <w:rPr>
                <w:rFonts w:ascii="Times New Roman" w:hAnsi="Times New Roman"/>
                <w:sz w:val="24"/>
                <w:szCs w:val="24"/>
              </w:rPr>
            </w:pPr>
            <w:r>
              <w:rPr>
                <w:rFonts w:ascii="Times New Roman" w:hAnsi="Times New Roman"/>
                <w:sz w:val="24"/>
                <w:szCs w:val="24"/>
              </w:rPr>
              <w:t>20</w:t>
            </w:r>
          </w:p>
        </w:tc>
        <w:tc>
          <w:tcPr>
            <w:tcW w:w="1173" w:type="dxa"/>
            <w:vAlign w:val="top"/>
          </w:tcPr>
          <w:p>
            <w:pPr>
              <w:rPr>
                <w:rFonts w:ascii="Times New Roman" w:hAnsi="Times New Roman"/>
                <w:sz w:val="24"/>
                <w:szCs w:val="24"/>
              </w:rPr>
            </w:pPr>
          </w:p>
        </w:tc>
        <w:tc>
          <w:tcPr>
            <w:tcW w:w="1151" w:type="dxa"/>
            <w:vAlign w:val="top"/>
          </w:tcPr>
          <w:p>
            <w:pPr>
              <w:rPr>
                <w:rFonts w:ascii="Times New Roman" w:hAnsi="Times New Roman"/>
                <w:sz w:val="24"/>
                <w:szCs w:val="24"/>
              </w:rPr>
            </w:pPr>
          </w:p>
        </w:tc>
        <w:tc>
          <w:tcPr>
            <w:tcW w:w="1173" w:type="dxa"/>
            <w:vAlign w:val="top"/>
          </w:tcPr>
          <w:p>
            <w:pPr>
              <w:rPr>
                <w:rFonts w:ascii="Times New Roman" w:hAnsi="Times New Roman"/>
                <w:sz w:val="24"/>
                <w:szCs w:val="24"/>
              </w:rPr>
            </w:pPr>
            <w:r>
              <w:rPr>
                <w:rFonts w:ascii="Times New Roman" w:hAnsi="Times New Roman"/>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69" w:type="dxa"/>
            <w:vAlign w:val="top"/>
          </w:tcPr>
          <w:p>
            <w:pPr>
              <w:rPr>
                <w:rFonts w:ascii="Times New Roman" w:hAnsi="Times New Roman"/>
                <w:sz w:val="24"/>
                <w:szCs w:val="24"/>
              </w:rPr>
            </w:pPr>
            <w:r>
              <w:rPr>
                <w:rFonts w:ascii="Times New Roman" w:hAnsi="Times New Roman"/>
                <w:sz w:val="24"/>
                <w:szCs w:val="24"/>
              </w:rPr>
              <w:t>explanation</w:t>
            </w:r>
          </w:p>
        </w:tc>
        <w:tc>
          <w:tcPr>
            <w:tcW w:w="1403" w:type="dxa"/>
            <w:vAlign w:val="top"/>
          </w:tcPr>
          <w:p>
            <w:pPr>
              <w:rPr>
                <w:rFonts w:ascii="Times New Roman" w:hAnsi="Times New Roman"/>
                <w:sz w:val="24"/>
                <w:szCs w:val="24"/>
              </w:rPr>
            </w:pPr>
            <w:r>
              <w:rPr>
                <w:rFonts w:ascii="Times New Roman" w:hAnsi="Times New Roman"/>
                <w:sz w:val="24"/>
                <w:szCs w:val="24"/>
              </w:rPr>
              <w:t>English meaning of the Chinese word</w:t>
            </w:r>
          </w:p>
        </w:tc>
        <w:tc>
          <w:tcPr>
            <w:tcW w:w="1124" w:type="dxa"/>
            <w:vAlign w:val="top"/>
          </w:tcPr>
          <w:p>
            <w:pPr>
              <w:rPr>
                <w:rFonts w:ascii="Times New Roman" w:hAnsi="Times New Roman"/>
                <w:sz w:val="24"/>
                <w:szCs w:val="24"/>
              </w:rPr>
            </w:pPr>
            <w:r>
              <w:rPr>
                <w:rFonts w:ascii="Times New Roman" w:hAnsi="Times New Roman"/>
                <w:sz w:val="24"/>
                <w:szCs w:val="24"/>
              </w:rPr>
              <w:t>varchar</w:t>
            </w:r>
          </w:p>
        </w:tc>
        <w:tc>
          <w:tcPr>
            <w:tcW w:w="1129" w:type="dxa"/>
            <w:vAlign w:val="top"/>
          </w:tcPr>
          <w:p>
            <w:pPr>
              <w:rPr>
                <w:rFonts w:ascii="Times New Roman" w:hAnsi="Times New Roman"/>
                <w:sz w:val="24"/>
                <w:szCs w:val="24"/>
              </w:rPr>
            </w:pPr>
            <w:r>
              <w:rPr>
                <w:rFonts w:ascii="Times New Roman" w:hAnsi="Times New Roman"/>
                <w:sz w:val="24"/>
                <w:szCs w:val="24"/>
              </w:rPr>
              <w:t>200</w:t>
            </w:r>
          </w:p>
        </w:tc>
        <w:tc>
          <w:tcPr>
            <w:tcW w:w="1173" w:type="dxa"/>
            <w:vAlign w:val="top"/>
          </w:tcPr>
          <w:p>
            <w:pPr>
              <w:rPr>
                <w:rFonts w:ascii="Times New Roman" w:hAnsi="Times New Roman"/>
                <w:sz w:val="24"/>
                <w:szCs w:val="24"/>
              </w:rPr>
            </w:pPr>
          </w:p>
        </w:tc>
        <w:tc>
          <w:tcPr>
            <w:tcW w:w="1151" w:type="dxa"/>
            <w:vAlign w:val="top"/>
          </w:tcPr>
          <w:p>
            <w:pPr>
              <w:rPr>
                <w:rFonts w:ascii="Times New Roman" w:hAnsi="Times New Roman"/>
                <w:sz w:val="24"/>
                <w:szCs w:val="24"/>
              </w:rPr>
            </w:pPr>
          </w:p>
        </w:tc>
        <w:tc>
          <w:tcPr>
            <w:tcW w:w="1173" w:type="dxa"/>
            <w:vAlign w:val="top"/>
          </w:tcPr>
          <w:p>
            <w:pPr>
              <w:rPr>
                <w:rFonts w:ascii="Times New Roman" w:hAnsi="Times New Roman"/>
                <w:sz w:val="24"/>
                <w:szCs w:val="24"/>
              </w:rPr>
            </w:pPr>
            <w:r>
              <w:rPr>
                <w:rFonts w:ascii="Times New Roman" w:hAnsi="Times New Roman"/>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69" w:type="dxa"/>
            <w:vAlign w:val="top"/>
          </w:tcPr>
          <w:p>
            <w:pPr>
              <w:rPr>
                <w:rFonts w:ascii="Times New Roman" w:hAnsi="Times New Roman"/>
                <w:sz w:val="24"/>
                <w:szCs w:val="24"/>
              </w:rPr>
            </w:pPr>
            <w:r>
              <w:rPr>
                <w:rFonts w:ascii="Times New Roman" w:hAnsi="Times New Roman"/>
                <w:sz w:val="24"/>
                <w:szCs w:val="24"/>
              </w:rPr>
              <w:t>timestamp</w:t>
            </w:r>
          </w:p>
        </w:tc>
        <w:tc>
          <w:tcPr>
            <w:tcW w:w="1403" w:type="dxa"/>
            <w:vAlign w:val="top"/>
          </w:tcPr>
          <w:p>
            <w:pPr>
              <w:rPr>
                <w:rFonts w:ascii="Times New Roman" w:hAnsi="Times New Roman"/>
                <w:sz w:val="24"/>
                <w:szCs w:val="24"/>
              </w:rPr>
            </w:pPr>
            <w:r>
              <w:rPr>
                <w:rFonts w:ascii="Times New Roman" w:hAnsi="Times New Roman"/>
                <w:sz w:val="24"/>
                <w:szCs w:val="24"/>
              </w:rPr>
              <w:t>Word added date</w:t>
            </w:r>
          </w:p>
        </w:tc>
        <w:tc>
          <w:tcPr>
            <w:tcW w:w="1124" w:type="dxa"/>
            <w:vAlign w:val="top"/>
          </w:tcPr>
          <w:p>
            <w:pPr>
              <w:rPr>
                <w:rFonts w:ascii="Times New Roman" w:hAnsi="Times New Roman"/>
                <w:sz w:val="24"/>
                <w:szCs w:val="24"/>
              </w:rPr>
            </w:pPr>
            <w:r>
              <w:rPr>
                <w:rFonts w:ascii="Times New Roman" w:hAnsi="Times New Roman"/>
                <w:sz w:val="24"/>
                <w:szCs w:val="24"/>
              </w:rPr>
              <w:t>varchar</w:t>
            </w:r>
          </w:p>
        </w:tc>
        <w:tc>
          <w:tcPr>
            <w:tcW w:w="1129" w:type="dxa"/>
            <w:vAlign w:val="top"/>
          </w:tcPr>
          <w:p>
            <w:pPr>
              <w:rPr>
                <w:rFonts w:ascii="Times New Roman" w:hAnsi="Times New Roman"/>
                <w:sz w:val="24"/>
                <w:szCs w:val="24"/>
              </w:rPr>
            </w:pPr>
            <w:r>
              <w:rPr>
                <w:rFonts w:ascii="Times New Roman" w:hAnsi="Times New Roman"/>
                <w:sz w:val="24"/>
                <w:szCs w:val="24"/>
              </w:rPr>
              <w:t>30</w:t>
            </w:r>
          </w:p>
        </w:tc>
        <w:tc>
          <w:tcPr>
            <w:tcW w:w="1173" w:type="dxa"/>
            <w:vAlign w:val="top"/>
          </w:tcPr>
          <w:p>
            <w:pPr>
              <w:rPr>
                <w:rFonts w:ascii="Times New Roman" w:hAnsi="Times New Roman"/>
                <w:sz w:val="24"/>
                <w:szCs w:val="24"/>
              </w:rPr>
            </w:pPr>
          </w:p>
        </w:tc>
        <w:tc>
          <w:tcPr>
            <w:tcW w:w="1151" w:type="dxa"/>
            <w:vAlign w:val="top"/>
          </w:tcPr>
          <w:p>
            <w:pPr>
              <w:rPr>
                <w:rFonts w:ascii="Times New Roman" w:hAnsi="Times New Roman"/>
                <w:sz w:val="24"/>
                <w:szCs w:val="24"/>
              </w:rPr>
            </w:pPr>
          </w:p>
        </w:tc>
        <w:tc>
          <w:tcPr>
            <w:tcW w:w="1173" w:type="dxa"/>
            <w:vAlign w:val="top"/>
          </w:tcPr>
          <w:p>
            <w:pPr>
              <w:rPr>
                <w:rFonts w:ascii="Times New Roman" w:hAnsi="Times New Roman"/>
                <w:sz w:val="24"/>
                <w:szCs w:val="24"/>
              </w:rPr>
            </w:pPr>
            <w:r>
              <w:rPr>
                <w:rFonts w:ascii="Times New Roman" w:hAnsi="Times New Roman"/>
                <w:sz w:val="24"/>
                <w:szCs w:val="24"/>
              </w:rPr>
              <w:t>Not Null</w:t>
            </w:r>
          </w:p>
        </w:tc>
      </w:tr>
    </w:tbl>
    <w:p>
      <w:pPr>
        <w:rPr>
          <w:rFonts w:ascii="Times New Roman" w:hAnsi="Times New Roman"/>
          <w:sz w:val="28"/>
        </w:rPr>
      </w:pPr>
    </w:p>
    <w:p>
      <w:pPr>
        <w:rPr>
          <w:rFonts w:ascii="Times New Roman" w:hAnsi="Times New Roman"/>
          <w:sz w:val="28"/>
        </w:rPr>
      </w:pPr>
    </w:p>
    <w:p>
      <w:pPr>
        <w:rPr>
          <w:rFonts w:ascii="Times New Roman" w:hAnsi="Times New Roman"/>
          <w:sz w:val="28"/>
        </w:rPr>
      </w:pPr>
    </w:p>
    <w:p>
      <w:pPr>
        <w:rPr>
          <w:rFonts w:ascii="Times New Roman" w:hAnsi="Times New Roman"/>
          <w:sz w:val="28"/>
        </w:rPr>
      </w:pPr>
    </w:p>
    <w:p>
      <w:pPr>
        <w:rPr>
          <w:rFonts w:ascii="Times New Roman" w:hAnsi="Times New Roman"/>
          <w:b/>
          <w:bCs/>
          <w:sz w:val="36"/>
          <w:szCs w:val="36"/>
        </w:rPr>
      </w:pPr>
    </w:p>
    <w:p>
      <w:pPr>
        <w:rPr>
          <w:rFonts w:ascii="Times New Roman" w:hAnsi="Times New Roman"/>
          <w:sz w:val="24"/>
          <w:szCs w:val="24"/>
        </w:rPr>
      </w:pPr>
    </w:p>
    <w:p>
      <w:pPr>
        <w:rPr>
          <w:rFonts w:ascii="Times New Roman" w:hAnsi="Times New Roman"/>
          <w:sz w:val="24"/>
          <w:szCs w:val="24"/>
        </w:rPr>
        <w:sectPr>
          <w:headerReference r:id="rId7" w:type="first"/>
          <w:footerReference r:id="rId9" w:type="first"/>
          <w:headerReference r:id="rId6" w:type="default"/>
          <w:footerReference r:id="rId8" w:type="default"/>
          <w:footnotePr>
            <w:pos w:val="beneathText"/>
          </w:footnotePr>
          <w:pgSz w:w="11906" w:h="16838"/>
          <w:pgMar w:top="1440" w:right="1800" w:bottom="1440" w:left="1800" w:header="851" w:footer="992" w:gutter="0"/>
          <w:cols w:space="720" w:num="1"/>
          <w:titlePg/>
          <w:docGrid w:type="lines" w:linePitch="312" w:charSpace="0"/>
        </w:sectPr>
      </w:pPr>
    </w:p>
    <w:p>
      <w:pPr>
        <w:rPr>
          <w:rFonts w:ascii="Times New Roman" w:hAnsi="Times New Roman"/>
          <w:b/>
          <w:bCs/>
          <w:sz w:val="10"/>
          <w:szCs w:val="10"/>
        </w:rPr>
      </w:pPr>
      <w:r>
        <w:rPr>
          <w:rFonts w:ascii="Times New Roman" w:hAnsi="Times New Roman"/>
          <w:b/>
          <w:bCs/>
          <w:sz w:val="44"/>
          <w:szCs w:val="44"/>
        </w:rPr>
        <w:t xml:space="preserve">Chapter </w:t>
      </w:r>
      <w:r>
        <w:rPr>
          <w:rFonts w:hint="eastAsia" w:ascii="Times New Roman" w:hAnsi="Times New Roman"/>
          <w:b/>
          <w:bCs/>
          <w:sz w:val="44"/>
          <w:szCs w:val="44"/>
        </w:rPr>
        <w:t>F</w:t>
      </w:r>
      <w:r>
        <w:rPr>
          <w:rFonts w:ascii="Times New Roman" w:hAnsi="Times New Roman"/>
          <w:b/>
          <w:bCs/>
          <w:sz w:val="44"/>
          <w:szCs w:val="44"/>
        </w:rPr>
        <w:t xml:space="preserve">ive | </w:t>
      </w:r>
      <w:r>
        <w:rPr>
          <w:rFonts w:hint="eastAsia" w:ascii="Times New Roman" w:hAnsi="Times New Roman"/>
          <w:b/>
          <w:bCs/>
          <w:sz w:val="44"/>
          <w:szCs w:val="44"/>
        </w:rPr>
        <w:t>Sequence Diagram</w:t>
      </w:r>
    </w:p>
    <w:p>
      <w:pPr>
        <w:ind w:left="2204" w:leftChars="-93" w:hanging="2409" w:hangingChars="857"/>
        <w:rPr>
          <w:rFonts w:ascii="Times New Roman" w:hAnsi="Times New Roman"/>
          <w:b/>
          <w:bCs/>
          <w:sz w:val="28"/>
        </w:rPr>
      </w:pPr>
      <w:r>
        <w:rPr>
          <w:rFonts w:hint="eastAsia" w:ascii="Times New Roman" w:hAnsi="Times New Roman"/>
          <w:b/>
          <w:bCs/>
          <w:sz w:val="28"/>
        </w:rPr>
        <w:t xml:space="preserve">   SD-01: UC-01</w:t>
      </w:r>
      <w:r>
        <w:rPr>
          <w:rFonts w:ascii="Times New Roman" w:hAnsi="Times New Roman"/>
          <w:b/>
          <w:bCs/>
          <w:sz w:val="28"/>
        </w:rPr>
        <w:t xml:space="preserve"> Users can scan Chinese word(s) and Location name(s) by using built-in camera.</w:t>
      </w:r>
    </w:p>
    <w:p>
      <w:pPr>
        <w:ind w:left="2204" w:leftChars="-93" w:hanging="2409" w:hangingChars="857"/>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50" o:spid="_x0000_s1110" type="#_x0000_t75" style="height:302.25pt;width:697.5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ind w:left="2204" w:leftChars="-93" w:hanging="2409" w:hangingChars="857"/>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51" o:spid="_x0000_s1111" type="#_x0000_t75" style="height:333pt;width:724.5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p>
    <w:p>
      <w:pPr>
        <w:ind w:left="3311" w:hanging="3311" w:hangingChars="1178"/>
        <w:jc w:val="both"/>
        <w:rPr>
          <w:rFonts w:ascii="Times New Roman" w:hAnsi="Times New Roman"/>
          <w:b/>
          <w:bCs/>
          <w:sz w:val="28"/>
        </w:rPr>
      </w:pPr>
      <w:r>
        <w:rPr>
          <w:rFonts w:hint="eastAsia" w:ascii="Times New Roman" w:hAnsi="Times New Roman"/>
          <w:b/>
          <w:bCs/>
          <w:sz w:val="28"/>
        </w:rPr>
        <w:t xml:space="preserve"> SD-02: UC-02</w:t>
      </w:r>
      <w:r>
        <w:rPr>
          <w:rFonts w:ascii="Times New Roman" w:hAnsi="Times New Roman"/>
          <w:b/>
          <w:bCs/>
          <w:sz w:val="28"/>
        </w:rPr>
        <w:t xml:space="preserve"> Users can view the explanation (i.e. meaning, pronunciation) of the scanned word in English.</w:t>
      </w:r>
    </w:p>
    <w:p>
      <w:pPr>
        <w:ind w:left="3311" w:hanging="3311" w:hangingChars="1178"/>
        <w:jc w:val="both"/>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52" o:spid="_x0000_s1112" type="#_x0000_t75" style="height:254.25pt;width:697.5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ind w:left="3311" w:hanging="3311" w:hangingChars="1178"/>
        <w:jc w:val="both"/>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53" o:spid="_x0000_s1113" type="#_x0000_t75" style="height:245.25pt;width:697.5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p>
    <w:p>
      <w:pPr>
        <w:ind w:left="3311" w:hanging="3311" w:hangingChars="1178"/>
        <w:jc w:val="both"/>
        <w:rPr>
          <w:rFonts w:ascii="Times New Roman" w:hAnsi="Times New Roman"/>
          <w:b/>
          <w:bCs/>
          <w:sz w:val="28"/>
        </w:rPr>
      </w:pPr>
    </w:p>
    <w:p>
      <w:pPr>
        <w:ind w:left="3311" w:hanging="3311" w:hangingChars="1178"/>
        <w:jc w:val="both"/>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SD-03: UC-03</w:t>
      </w:r>
      <w:r>
        <w:rPr>
          <w:rFonts w:ascii="Times New Roman" w:hAnsi="Times New Roman"/>
          <w:b/>
          <w:bCs/>
          <w:sz w:val="28"/>
        </w:rPr>
        <w:t xml:space="preserve"> </w:t>
      </w:r>
      <w:r>
        <w:rPr>
          <w:rFonts w:hint="eastAsia"/>
          <w:sz w:val="24"/>
        </w:rPr>
        <w:t xml:space="preserve"> </w:t>
      </w:r>
      <w:r>
        <w:rPr>
          <w:rFonts w:ascii="Times New Roman" w:hAnsi="Times New Roman"/>
          <w:b/>
          <w:bCs/>
          <w:sz w:val="28"/>
        </w:rPr>
        <w:t>Users can select Text-to-Speech to get the Chinese pronunciation of the word.</w:t>
      </w:r>
    </w:p>
    <w:p>
      <w:pPr>
        <w:ind w:left="2201" w:hanging="2201" w:hangingChars="783"/>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96" o:spid="_x0000_s1114" type="#_x0000_t75" style="height:199.5pt;width:468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p>
    <w:p>
      <w:pPr>
        <w:ind w:left="2201" w:hanging="2201" w:hangingChars="783"/>
        <w:jc w:val="center"/>
        <w:rPr>
          <w:rFonts w:ascii="Times New Roman" w:hAnsi="Times New Roman"/>
          <w:b/>
          <w:bCs/>
          <w:sz w:val="28"/>
        </w:rPr>
      </w:pPr>
    </w:p>
    <w:p>
      <w:pPr>
        <w:ind w:left="2201" w:hanging="2201" w:hangingChars="783"/>
        <w:jc w:val="center"/>
        <w:rPr>
          <w:rFonts w:ascii="Times New Roman" w:hAnsi="Times New Roman"/>
          <w:b/>
          <w:bCs/>
          <w:sz w:val="28"/>
        </w:rPr>
      </w:pPr>
    </w:p>
    <w:p>
      <w:pPr>
        <w:spacing w:after="0" w:line="320" w:lineRule="exact"/>
        <w:ind w:left="1985" w:hanging="1985" w:firstLineChars="0"/>
        <w:rPr>
          <w:ins w:id="115" w:author="CAMT" w:date="2017-06-26T09:55:00Z"/>
          <w:rFonts w:ascii="Times New Roman" w:hAnsi="Times New Roman"/>
          <w:b/>
          <w:bCs/>
          <w:sz w:val="28"/>
        </w:rPr>
      </w:pPr>
      <w:r>
        <w:rPr>
          <w:rFonts w:hint="eastAsia" w:ascii="Times New Roman" w:hAnsi="Times New Roman"/>
          <w:b/>
          <w:bCs/>
          <w:sz w:val="28"/>
        </w:rPr>
        <w:t xml:space="preserve"> SD-04: UC-04</w:t>
      </w:r>
      <w:r>
        <w:rPr>
          <w:rFonts w:ascii="Times New Roman" w:hAnsi="Times New Roman"/>
          <w:b/>
          <w:bCs/>
          <w:sz w:val="28"/>
        </w:rPr>
        <w:t xml:space="preserve">  Users can edit the Chinese word(s)(or Location name(s)) that are scanned to get the new explanation in English.</w:t>
      </w:r>
    </w:p>
    <w:p>
      <w:pPr>
        <w:spacing w:after="0" w:line="320" w:lineRule="exact"/>
        <w:ind w:left="2586" w:hanging="2586" w:firstLineChars="0"/>
        <w:rPr>
          <w:rFonts w:ascii="Times New Roman" w:hAnsi="Times New Roman"/>
          <w:b/>
          <w:bCs/>
          <w:sz w:val="28"/>
        </w:rPr>
      </w:pPr>
    </w:p>
    <w:p>
      <w:pPr>
        <w:ind w:left="3303" w:hanging="3303" w:hangingChars="1175"/>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97" o:spid="_x0000_s1115" type="#_x0000_t75" style="height:283.5pt;width:697.5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p>
    <w:p>
      <w:pPr>
        <w:spacing w:after="0" w:line="320" w:lineRule="exact"/>
        <w:ind w:left="1843" w:hanging="1843" w:firstLineChars="0"/>
        <w:rPr>
          <w:ins w:id="116" w:author="CAMT" w:date="2017-06-26T09:55:00Z"/>
          <w:rFonts w:ascii="Times New Roman" w:hAnsi="Times New Roman"/>
          <w:b/>
          <w:bCs/>
          <w:sz w:val="28"/>
        </w:rPr>
      </w:pPr>
      <w:r>
        <w:rPr>
          <w:rFonts w:hint="eastAsia" w:ascii="Times New Roman" w:hAnsi="Times New Roman"/>
          <w:b/>
          <w:bCs/>
          <w:sz w:val="28"/>
        </w:rPr>
        <w:t>SD-05: UC-05</w:t>
      </w:r>
      <w:r>
        <w:rPr>
          <w:rFonts w:ascii="Times New Roman" w:hAnsi="Times New Roman"/>
          <w:b/>
          <w:bCs/>
          <w:sz w:val="28"/>
        </w:rPr>
        <w:t xml:space="preserve">  Users can get the Locations list including Locations related to scanned word with the Location name both in Chinese and English.</w:t>
      </w:r>
    </w:p>
    <w:p>
      <w:pPr>
        <w:spacing w:after="0" w:line="320" w:lineRule="exact"/>
        <w:ind w:left="2585" w:hanging="2585" w:firstLineChars="0"/>
        <w:rPr>
          <w:rFonts w:ascii="Times New Roman" w:hAnsi="Times New Roman"/>
          <w:b/>
          <w:bCs/>
          <w:sz w:val="28"/>
        </w:rPr>
      </w:pPr>
    </w:p>
    <w:p>
      <w:pPr>
        <w:ind w:left="3303" w:hanging="3303" w:hangingChars="1175"/>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98" o:spid="_x0000_s1116" type="#_x0000_t75" style="height:286.5pt;width:689.25pt;rotation:0f;" o:ole="f"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w:pict>
      </w:r>
    </w:p>
    <w:p>
      <w:pPr>
        <w:spacing w:after="0" w:line="320" w:lineRule="exact"/>
        <w:ind w:left="1843" w:hanging="1843" w:firstLineChars="0"/>
        <w:rPr>
          <w:ins w:id="117" w:author="CAMT" w:date="2017-06-26T09:56:00Z"/>
          <w:rFonts w:ascii="Times New Roman" w:hAnsi="Times New Roman"/>
          <w:b/>
          <w:bCs/>
          <w:sz w:val="28"/>
        </w:rPr>
      </w:pPr>
      <w:commentRangeStart w:id="0"/>
      <w:r>
        <w:rPr>
          <w:rFonts w:hint="eastAsia" w:ascii="Times New Roman" w:hAnsi="Times New Roman"/>
          <w:b/>
          <w:bCs/>
          <w:sz w:val="28"/>
        </w:rPr>
        <w:t>SD-06: UC-06</w:t>
      </w:r>
      <w:r>
        <w:rPr>
          <w:rFonts w:ascii="Times New Roman" w:hAnsi="Times New Roman"/>
          <w:b/>
          <w:bCs/>
          <w:sz w:val="28"/>
        </w:rPr>
        <w:t xml:space="preserve">  Users can select one Location from Locations list which is related to the scanned word(s) to view its location on map.</w:t>
      </w:r>
      <w:commentRangeEnd w:id="0"/>
      <w:r>
        <w:rPr>
          <w:rStyle w:val="12"/>
        </w:rPr>
        <w:commentReference w:id="0"/>
      </w:r>
    </w:p>
    <w:p>
      <w:pPr>
        <w:spacing w:after="0" w:line="320" w:lineRule="exact"/>
        <w:ind w:left="2585" w:hanging="2585" w:firstLineChars="0"/>
        <w:rPr>
          <w:rFonts w:ascii="Times New Roman" w:hAnsi="Times New Roman"/>
          <w:b/>
          <w:bCs/>
          <w:sz w:val="28"/>
        </w:rPr>
      </w:pPr>
    </w:p>
    <w:p>
      <w:pPr>
        <w:ind w:left="3303" w:hanging="3303" w:hangingChars="1175"/>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99" o:spid="_x0000_s1117" type="#_x0000_t75" style="height:273pt;width:525pt;rotation:0f;" o:ole="f"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w:pict>
      </w:r>
    </w:p>
    <w:p>
      <w:pPr>
        <w:spacing w:after="0" w:line="320" w:lineRule="exact"/>
        <w:ind w:left="1843" w:hanging="1843"/>
        <w:rPr>
          <w:ins w:id="118" w:author="CAMT" w:date="2017-06-26T09:56:00Z"/>
          <w:rFonts w:ascii="Times New Roman" w:hAnsi="Times New Roman"/>
          <w:b/>
          <w:bCs/>
          <w:sz w:val="28"/>
        </w:rPr>
      </w:pPr>
      <w:r>
        <w:rPr>
          <w:rFonts w:hint="eastAsia" w:ascii="Times New Roman" w:hAnsi="Times New Roman"/>
          <w:b/>
          <w:bCs/>
          <w:sz w:val="28"/>
        </w:rPr>
        <w:t>SD-07: UC-07</w:t>
      </w:r>
      <w:r>
        <w:rPr>
          <w:rFonts w:ascii="Times New Roman" w:hAnsi="Times New Roman"/>
          <w:b/>
          <w:bCs/>
          <w:sz w:val="28"/>
        </w:rPr>
        <w:t xml:space="preserve">  Users can view the map that shows the route from the current position to the selected Location from Locations list which is related to the scanned word(s).</w:t>
      </w:r>
    </w:p>
    <w:p>
      <w:pPr>
        <w:spacing w:after="0" w:line="320" w:lineRule="exact"/>
        <w:ind w:left="1843" w:hanging="1843"/>
        <w:rPr>
          <w:rFonts w:ascii="Times New Roman" w:hAnsi="Times New Roman"/>
          <w:b/>
          <w:bCs/>
          <w:sz w:val="28"/>
        </w:rPr>
      </w:pP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54" o:spid="_x0000_s1118" type="#_x0000_t75" style="height:253.5pt;width:696.75pt;rotation:0f;" o:ole="f"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55" o:spid="_x0000_s1119" type="#_x0000_t75" style="height:303.75pt;width:697.5pt;rotation:0f;" o:ole="f"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w:pict>
      </w:r>
    </w:p>
    <w:p>
      <w:pP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SD-08: UC-08</w:t>
      </w:r>
      <w:r>
        <w:rPr>
          <w:rFonts w:ascii="Times New Roman" w:hAnsi="Times New Roman"/>
          <w:b/>
          <w:bCs/>
          <w:sz w:val="28"/>
        </w:rPr>
        <w:t xml:space="preserve">  Users can view all Locations related to scanned word(s) on one map.</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56" o:spid="_x0000_s1120" type="#_x0000_t75" style="height:287.25pt;width:693.75pt;rotation:0f;" o:ole="f"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57" o:spid="_x0000_s1121" type="#_x0000_t75" style="height:348pt;width:697.5pt;rotation:0f;" o:ole="f"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SD-09: UC-09</w:t>
      </w:r>
      <w:r>
        <w:rPr>
          <w:rFonts w:ascii="Times New Roman" w:hAnsi="Times New Roman"/>
          <w:b/>
          <w:bCs/>
          <w:sz w:val="28"/>
        </w:rPr>
        <w:t xml:space="preserve">  Users can view all Locations from their own Favorites on one map.</w:t>
      </w:r>
    </w:p>
    <w:p>
      <w:pPr>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02" o:spid="_x0000_s1122" type="#_x0000_t75" style="height:306pt;width:611.25pt;rotation:0f;" o:ole="f" fillcolor="#FFFFFF" filled="f" o:preferrelative="t" stroked="f" coordorigin="0,0" coordsize="21600,21600">
            <v:fill on="f" color2="#FFFFFF" focus="0%"/>
            <v:imagedata gain="65536f" blacklevel="0f" gamma="0" o:title="" r:id="rId97"/>
            <o:lock v:ext="edit" position="f" selection="f" grouping="f" rotation="f" cropping="f" text="f" aspectratio="t"/>
            <w10:wrap type="none"/>
            <w10:anchorlock/>
          </v:shape>
        </w:pict>
      </w:r>
    </w:p>
    <w:p>
      <w:pPr>
        <w:spacing w:line="320" w:lineRule="exact"/>
        <w:ind w:left="1843" w:hanging="1843"/>
        <w:rPr>
          <w:ins w:id="119" w:author="CAMT" w:date="2017-06-26T09:57:00Z"/>
          <w:rFonts w:ascii="Times New Roman" w:hAnsi="Times New Roman"/>
          <w:b/>
          <w:bCs/>
          <w:sz w:val="28"/>
        </w:rPr>
      </w:pPr>
      <w:r>
        <w:rPr>
          <w:rFonts w:hint="eastAsia" w:ascii="Times New Roman" w:hAnsi="Times New Roman"/>
          <w:b/>
          <w:bCs/>
          <w:sz w:val="28"/>
        </w:rPr>
        <w:t>SD-</w:t>
      </w:r>
      <w:r>
        <w:rPr>
          <w:rFonts w:ascii="Times New Roman" w:hAnsi="Times New Roman"/>
          <w:b/>
          <w:bCs/>
          <w:sz w:val="28"/>
        </w:rPr>
        <w:t>10</w:t>
      </w:r>
      <w:r>
        <w:rPr>
          <w:rFonts w:hint="eastAsia" w:ascii="Times New Roman" w:hAnsi="Times New Roman"/>
          <w:b/>
          <w:bCs/>
          <w:sz w:val="28"/>
        </w:rPr>
        <w:t>: UC-</w:t>
      </w:r>
      <w:r>
        <w:rPr>
          <w:rFonts w:ascii="Times New Roman" w:hAnsi="Times New Roman"/>
          <w:b/>
          <w:bCs/>
          <w:sz w:val="28"/>
        </w:rPr>
        <w:t>10  Users can view the map that shows the route from the current position to a Location selected from their own Favorites.</w:t>
      </w:r>
    </w:p>
    <w:p>
      <w:pPr>
        <w:spacing w:line="320" w:lineRule="exact"/>
        <w:ind w:left="1843" w:hanging="1843"/>
        <w:rPr>
          <w:rFonts w:ascii="Times New Roman" w:hAnsi="Times New Roman"/>
          <w:b/>
          <w:bCs/>
          <w:sz w:val="28"/>
        </w:rPr>
      </w:pP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58" o:spid="_x0000_s1123" type="#_x0000_t75" style="height:255pt;width:696.75pt;rotation:0f;" o:ole="f"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rPr>
          <w:rFonts w:ascii="Times New Roman" w:hAnsi="Times New Roman"/>
          <w:b/>
          <w:bCs/>
          <w:sz w:val="28"/>
        </w:rPr>
      </w:pPr>
      <w:commentRangeStart w:id="1"/>
      <w:r>
        <w:rPr>
          <w:rFonts w:ascii="Times New Roman" w:hAnsi="Times New Roman" w:eastAsia="宋体" w:cs="Times New Roman"/>
          <w:b/>
          <w:bCs/>
          <w:sz w:val="28"/>
          <w:szCs w:val="28"/>
          <w:lang w:val="en-US" w:eastAsia="en-US" w:bidi="ar-SA"/>
        </w:rPr>
        <w:pict>
          <v:shape id="图片 259" o:spid="_x0000_s1124" type="#_x0000_t75" style="height:284.25pt;width:697.5pt;rotation:0f;" o:ole="f" fillcolor="#FFFFFF" filled="f" o:preferrelative="t" stroked="f" coordorigin="0,0" coordsize="21600,21600">
            <v:fill on="f" color2="#FFFFFF" focus="0%"/>
            <v:imagedata gain="65536f" blacklevel="0f" gamma="0" o:title="" r:id="rId99"/>
            <o:lock v:ext="edit" position="f" selection="f" grouping="f" rotation="f" cropping="f" text="f" aspectratio="t"/>
            <w10:wrap type="none"/>
            <w10:anchorlock/>
          </v:shape>
        </w:pict>
      </w:r>
      <w:commentRangeEnd w:id="1"/>
      <w:r>
        <w:rPr>
          <w:rStyle w:val="12"/>
        </w:rPr>
        <w:commentReference w:id="1"/>
      </w:r>
    </w:p>
    <w:p>
      <w:pPr>
        <w:spacing w:line="320" w:lineRule="exact"/>
        <w:ind w:left="1843" w:hanging="1843"/>
        <w:rPr>
          <w:ins w:id="120" w:author="CAMT" w:date="2017-06-26T09:57:00Z"/>
          <w:rFonts w:ascii="Times New Roman" w:hAnsi="Times New Roman"/>
          <w:b/>
          <w:bCs/>
          <w:sz w:val="28"/>
        </w:rPr>
      </w:pPr>
      <w:r>
        <w:rPr>
          <w:rFonts w:hint="eastAsia" w:ascii="Times New Roman" w:hAnsi="Times New Roman"/>
          <w:b/>
          <w:bCs/>
          <w:sz w:val="28"/>
        </w:rPr>
        <w:t>SD-</w:t>
      </w:r>
      <w:r>
        <w:rPr>
          <w:rFonts w:ascii="Times New Roman" w:hAnsi="Times New Roman"/>
          <w:b/>
          <w:bCs/>
          <w:sz w:val="28"/>
        </w:rPr>
        <w:t>11</w:t>
      </w:r>
      <w:r>
        <w:rPr>
          <w:rFonts w:hint="eastAsia" w:ascii="Times New Roman" w:hAnsi="Times New Roman"/>
          <w:b/>
          <w:bCs/>
          <w:sz w:val="28"/>
        </w:rPr>
        <w:t>: UC-</w:t>
      </w:r>
      <w:r>
        <w:rPr>
          <w:rFonts w:ascii="Times New Roman" w:hAnsi="Times New Roman"/>
          <w:b/>
          <w:bCs/>
          <w:sz w:val="28"/>
        </w:rPr>
        <w:t>11  Users can add the selected Location from Locations list which is related to the scanned word with its Chinese name, English name, pictures, geometry information (i.e. latitude and longitude), and Location descriptions into their Favorites.</w:t>
      </w:r>
    </w:p>
    <w:p>
      <w:pPr>
        <w:spacing w:line="320" w:lineRule="exact"/>
        <w:ind w:left="1843" w:hanging="1843"/>
        <w:rPr>
          <w:rFonts w:ascii="Times New Roman" w:hAnsi="Times New Roman"/>
          <w:b/>
          <w:bCs/>
          <w:sz w:val="28"/>
        </w:rPr>
      </w:pP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61" o:spid="_x0000_s1125" type="#_x0000_t75" style="height:221.25pt;width:697.5pt;rotation:0f;" o:ole="f" fillcolor="#FFFFFF" filled="f" o:preferrelative="t" stroked="f" coordorigin="0,0" coordsize="21600,21600">
            <v:fill on="f" color2="#FFFFFF" focus="0%"/>
            <v:imagedata gain="65536f" blacklevel="0f" gamma="0" o:title="" r:id="rId100"/>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62" o:spid="_x0000_s1126" type="#_x0000_t75" style="height:365.25pt;width:697.5pt;rotation:0f;" o:ole="f"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w:pict>
      </w:r>
    </w:p>
    <w:p>
      <w:pPr>
        <w:spacing w:line="320" w:lineRule="exact"/>
        <w:ind w:left="1843" w:hanging="1843"/>
        <w:rPr>
          <w:ins w:id="121" w:author="CAMT" w:date="2017-06-26T09:58:00Z"/>
          <w:rFonts w:ascii="Times New Roman" w:hAnsi="Times New Roman"/>
          <w:b/>
          <w:bCs/>
          <w:sz w:val="28"/>
        </w:rPr>
      </w:pPr>
      <w:r>
        <w:rPr>
          <w:rFonts w:hint="eastAsia" w:ascii="Times New Roman" w:hAnsi="Times New Roman"/>
          <w:b/>
          <w:bCs/>
          <w:sz w:val="28"/>
        </w:rPr>
        <w:t>SD-</w:t>
      </w:r>
      <w:r>
        <w:rPr>
          <w:rFonts w:ascii="Times New Roman" w:hAnsi="Times New Roman"/>
          <w:b/>
          <w:bCs/>
          <w:sz w:val="28"/>
        </w:rPr>
        <w:t>12</w:t>
      </w:r>
      <w:r>
        <w:rPr>
          <w:rFonts w:hint="eastAsia" w:ascii="Times New Roman" w:hAnsi="Times New Roman"/>
          <w:b/>
          <w:bCs/>
          <w:sz w:val="28"/>
        </w:rPr>
        <w:t>: UC-</w:t>
      </w:r>
      <w:r>
        <w:rPr>
          <w:rFonts w:ascii="Times New Roman" w:hAnsi="Times New Roman"/>
          <w:b/>
          <w:bCs/>
          <w:sz w:val="28"/>
        </w:rPr>
        <w:t xml:space="preserve">12 </w:t>
      </w:r>
      <w:ins w:id="122" w:author="CAMT" w:date="2017-06-26T09:58:00Z">
        <w:r>
          <w:rPr>
            <w:rFonts w:ascii="Times New Roman" w:hAnsi="Times New Roman"/>
            <w:b/>
            <w:bCs/>
            <w:sz w:val="28"/>
          </w:rPr>
          <w:t xml:space="preserve"> </w:t>
        </w:r>
      </w:ins>
      <w:r>
        <w:rPr>
          <w:rFonts w:ascii="Times New Roman" w:hAnsi="Times New Roman"/>
          <w:b/>
          <w:bCs/>
          <w:sz w:val="28"/>
        </w:rPr>
        <w:t>Users can view a list of Locations with their Chinese name, English name and added date in their own Favorites.</w:t>
      </w:r>
    </w:p>
    <w:p>
      <w:pPr>
        <w:spacing w:line="320" w:lineRule="exact"/>
        <w:ind w:left="1843" w:hanging="1843"/>
        <w:rPr>
          <w:rFonts w:ascii="Times New Roman" w:hAnsi="Times New Roman"/>
          <w:b/>
          <w:bCs/>
          <w:sz w:val="28"/>
        </w:rPr>
      </w:pPr>
    </w:p>
    <w:p>
      <w:pPr>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06" o:spid="_x0000_s1127" type="#_x0000_t75" style="height:282pt;width:528pt;rotation:0f;" o:ole="f"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w:pict>
      </w:r>
    </w:p>
    <w:p>
      <w:pPr>
        <w:spacing w:line="320" w:lineRule="exact"/>
        <w:ind w:left="1843" w:hanging="1843"/>
        <w:rPr>
          <w:ins w:id="123" w:author="CAMT" w:date="2017-06-26T09:58:00Z"/>
          <w:rFonts w:ascii="Times New Roman" w:hAnsi="Times New Roman"/>
          <w:b/>
          <w:bCs/>
          <w:sz w:val="28"/>
        </w:rPr>
      </w:pPr>
      <w:r>
        <w:rPr>
          <w:rFonts w:hint="eastAsia" w:ascii="Times New Roman" w:hAnsi="Times New Roman"/>
          <w:b/>
          <w:bCs/>
          <w:sz w:val="28"/>
        </w:rPr>
        <w:t>SD-</w:t>
      </w:r>
      <w:r>
        <w:rPr>
          <w:rFonts w:ascii="Times New Roman" w:hAnsi="Times New Roman"/>
          <w:b/>
          <w:bCs/>
          <w:sz w:val="28"/>
        </w:rPr>
        <w:t>13</w:t>
      </w:r>
      <w:r>
        <w:rPr>
          <w:rFonts w:hint="eastAsia" w:ascii="Times New Roman" w:hAnsi="Times New Roman"/>
          <w:b/>
          <w:bCs/>
          <w:sz w:val="28"/>
        </w:rPr>
        <w:t>: UC-</w:t>
      </w:r>
      <w:r>
        <w:rPr>
          <w:rFonts w:ascii="Times New Roman" w:hAnsi="Times New Roman"/>
          <w:b/>
          <w:bCs/>
          <w:sz w:val="28"/>
        </w:rPr>
        <w:t>13  Users can select one Location from Favorites to view the its information with Chinese name, English name, pictures, geometry information (i.e. latitude and longitude), and Location description in their Favorites.</w:t>
      </w:r>
    </w:p>
    <w:p>
      <w:pPr>
        <w:spacing w:line="320" w:lineRule="exact"/>
        <w:ind w:left="1843" w:hanging="1843"/>
        <w:rPr>
          <w:rFonts w:ascii="Times New Roman" w:hAnsi="Times New Roman"/>
          <w:b/>
          <w:bCs/>
          <w:sz w:val="28"/>
        </w:rPr>
      </w:pP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63" o:spid="_x0000_s1128" type="#_x0000_t75" style="height:255pt;width:697.5pt;rotation:0f;" o:ole="f" fillcolor="#FFFFFF" filled="f" o:preferrelative="t" stroked="f" coordorigin="0,0" coordsize="21600,21600">
            <v:fill on="f" color2="#FFFFFF" focus="0%"/>
            <v:imagedata gain="65536f" blacklevel="0f" gamma="0" o:title="" r:id="rId103"/>
            <o:lock v:ext="edit" position="f" selection="f" grouping="f" rotation="f" cropping="f" text="f" aspectratio="t"/>
            <w10:wrap type="none"/>
            <w10:anchorlock/>
          </v:shape>
        </w:pict>
      </w:r>
    </w:p>
    <w:p>
      <w:pPr>
        <w:spacing w:line="320" w:lineRule="exact"/>
        <w:ind w:left="1843" w:hanging="1843"/>
        <w:rPr>
          <w:ins w:id="124" w:author="CAMT" w:date="2017-06-26T09:59:00Z"/>
          <w:rFonts w:ascii="Times New Roman" w:hAnsi="Times New Roman"/>
          <w:b/>
          <w:bCs/>
          <w:sz w:val="28"/>
        </w:rPr>
      </w:pPr>
      <w:r>
        <w:rPr>
          <w:rFonts w:hint="eastAsia" w:ascii="Times New Roman" w:hAnsi="Times New Roman"/>
          <w:b/>
          <w:bCs/>
          <w:sz w:val="28"/>
        </w:rPr>
        <w:t>SD-</w:t>
      </w:r>
      <w:r>
        <w:rPr>
          <w:rFonts w:ascii="Times New Roman" w:hAnsi="Times New Roman"/>
          <w:b/>
          <w:bCs/>
          <w:sz w:val="28"/>
        </w:rPr>
        <w:t>14</w:t>
      </w:r>
      <w:r>
        <w:rPr>
          <w:rFonts w:hint="eastAsia" w:ascii="Times New Roman" w:hAnsi="Times New Roman"/>
          <w:b/>
          <w:bCs/>
          <w:sz w:val="28"/>
        </w:rPr>
        <w:t>: UC-</w:t>
      </w:r>
      <w:r>
        <w:rPr>
          <w:rFonts w:ascii="Times New Roman" w:hAnsi="Times New Roman"/>
          <w:b/>
          <w:bCs/>
          <w:sz w:val="28"/>
        </w:rPr>
        <w:t xml:space="preserve">14 </w:t>
      </w:r>
      <w:ins w:id="125" w:author="CAMT" w:date="2017-06-26T09:59:00Z">
        <w:r>
          <w:rPr>
            <w:rFonts w:ascii="Times New Roman" w:hAnsi="Times New Roman"/>
            <w:b/>
            <w:bCs/>
            <w:sz w:val="28"/>
          </w:rPr>
          <w:t xml:space="preserve"> </w:t>
        </w:r>
      </w:ins>
      <w:r>
        <w:rPr>
          <w:rFonts w:ascii="Times New Roman" w:hAnsi="Times New Roman"/>
          <w:b/>
          <w:bCs/>
          <w:sz w:val="28"/>
        </w:rPr>
        <w:t>Users can select Text-To-Speech to get the pronunciation of the Location name in Chinese from their own Favorites.</w:t>
      </w:r>
    </w:p>
    <w:p>
      <w:pPr>
        <w:spacing w:line="320" w:lineRule="exact"/>
        <w:ind w:left="1843" w:hanging="1843"/>
        <w:rPr>
          <w:rFonts w:ascii="Times New Roman" w:hAnsi="Times New Roman"/>
          <w:b/>
          <w:bCs/>
          <w:sz w:val="28"/>
        </w:rPr>
      </w:pP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08" o:spid="_x0000_s1129" type="#_x0000_t75" style="height:266.25pt;width:697.5pt;rotation:0f;" o:ole="f" fillcolor="#FFFFFF" filled="f" o:preferrelative="t" stroked="f" coordorigin="0,0" coordsize="21600,21600">
            <v:fill on="f" color2="#FFFFFF" focus="0%"/>
            <v:imagedata gain="65536f" blacklevel="0f" gamma="0" o:title="" r:id="rId104"/>
            <o:lock v:ext="edit" position="f" selection="f" grouping="f" rotation="f" cropping="f" text="f" aspectratio="t"/>
            <w10:wrap type="none"/>
            <w10:anchorlock/>
          </v:shape>
        </w:pict>
      </w:r>
    </w:p>
    <w:p>
      <w:pPr>
        <w:spacing w:line="320" w:lineRule="exact"/>
        <w:ind w:left="1843" w:hanging="1843"/>
        <w:rPr>
          <w:ins w:id="126" w:author="CAMT" w:date="2017-06-26T09:59:00Z"/>
          <w:rFonts w:ascii="Times New Roman" w:hAnsi="Times New Roman"/>
          <w:b/>
          <w:bCs/>
          <w:sz w:val="28"/>
        </w:rPr>
      </w:pPr>
      <w:r>
        <w:rPr>
          <w:rFonts w:hint="eastAsia" w:ascii="Times New Roman" w:hAnsi="Times New Roman"/>
          <w:b/>
          <w:bCs/>
          <w:sz w:val="28"/>
        </w:rPr>
        <w:t>SD-</w:t>
      </w:r>
      <w:r>
        <w:rPr>
          <w:rFonts w:ascii="Times New Roman" w:hAnsi="Times New Roman"/>
          <w:b/>
          <w:bCs/>
          <w:sz w:val="28"/>
        </w:rPr>
        <w:t>15</w:t>
      </w:r>
      <w:r>
        <w:rPr>
          <w:rFonts w:hint="eastAsia" w:ascii="Times New Roman" w:hAnsi="Times New Roman"/>
          <w:b/>
          <w:bCs/>
          <w:sz w:val="28"/>
        </w:rPr>
        <w:t>: UC-</w:t>
      </w:r>
      <w:r>
        <w:rPr>
          <w:rFonts w:ascii="Times New Roman" w:hAnsi="Times New Roman"/>
          <w:b/>
          <w:bCs/>
          <w:sz w:val="28"/>
        </w:rPr>
        <w:t>15  Users can edit the Location information with English name, pictures and Location description in their own Favorites.</w:t>
      </w:r>
    </w:p>
    <w:p>
      <w:pPr>
        <w:spacing w:line="320" w:lineRule="exact"/>
        <w:ind w:left="1843" w:hanging="1843"/>
        <w:rPr>
          <w:rFonts w:ascii="Times New Roman" w:hAnsi="Times New Roman"/>
          <w:b/>
          <w:bCs/>
          <w:sz w:val="28"/>
        </w:rPr>
      </w:pP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64" o:spid="_x0000_s1130" type="#_x0000_t75" style="height:251.25pt;width:697.5pt;rotation:0f;" o:ole="f"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65" o:spid="_x0000_s1131" type="#_x0000_t75" style="height:314.25pt;width:697.5pt;rotation:0f;" o:ole="f"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w:pict>
      </w:r>
    </w:p>
    <w:p>
      <w:pPr>
        <w:jc w:val="center"/>
        <w:rPr>
          <w:rFonts w:ascii="Times New Roman" w:hAnsi="Times New Roman"/>
          <w:b/>
          <w:bCs/>
          <w:sz w:val="28"/>
        </w:rPr>
      </w:pPr>
      <w:r>
        <w:rPr>
          <w:rFonts w:hint="eastAsia" w:ascii="Times New Roman" w:hAnsi="Times New Roman"/>
          <w:b/>
          <w:bCs/>
          <w:i/>
          <w:iCs/>
          <w:sz w:val="24"/>
          <w:szCs w:val="24"/>
        </w:rPr>
        <w:t>D</w:t>
      </w:r>
      <w:r>
        <w:rPr>
          <w:rFonts w:ascii="Times New Roman" w:hAnsi="Times New Roman"/>
          <w:b/>
          <w:bCs/>
          <w:i/>
          <w:iCs/>
          <w:sz w:val="24"/>
          <w:szCs w:val="24"/>
        </w:rPr>
        <w:t>iagram continues on the next page</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266" o:spid="_x0000_s1132" type="#_x0000_t75" style="height:356.25pt;width:697.5pt;rotation:0f;" o:ole="f" fillcolor="#FFFFFF" filled="f" o:preferrelative="t" stroked="f" coordorigin="0,0" coordsize="21600,21600">
            <v:fill on="f" color2="#FFFFFF" focus="0%"/>
            <v:imagedata gain="65536f" blacklevel="0f" gamma="0" o:title="" r:id="rId107"/>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16</w:t>
      </w:r>
      <w:r>
        <w:rPr>
          <w:rFonts w:hint="eastAsia" w:ascii="Times New Roman" w:hAnsi="Times New Roman"/>
          <w:b/>
          <w:bCs/>
          <w:sz w:val="28"/>
        </w:rPr>
        <w:t>: UC-</w:t>
      </w:r>
      <w:r>
        <w:rPr>
          <w:rFonts w:ascii="Times New Roman" w:hAnsi="Times New Roman"/>
          <w:b/>
          <w:bCs/>
          <w:sz w:val="28"/>
        </w:rPr>
        <w:t>16  Users can delete a Location from their own Favorites.</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10" o:spid="_x0000_s1133" type="#_x0000_t75" style="height:310.5pt;width:697.5pt;rotation:0f;" o:ole="f" fillcolor="#FFFFFF" filled="f" o:preferrelative="t" stroked="f" coordorigin="0,0" coordsize="21600,21600">
            <v:fill on="f" color2="#FFFFFF" focus="0%"/>
            <v:imagedata gain="65536f" blacklevel="0f" gamma="0" o:title="" r:id="rId108"/>
            <o:lock v:ext="edit" position="f" selection="f" grouping="f" rotation="f" cropping="f" text="f" aspectratio="t"/>
            <w10:wrap type="none"/>
            <w10:anchorlock/>
          </v:shape>
        </w:pict>
      </w:r>
    </w:p>
    <w:p>
      <w:pPr>
        <w:rPr>
          <w:b/>
          <w:bCs/>
          <w:sz w:val="24"/>
        </w:rPr>
      </w:pPr>
      <w:r>
        <w:rPr>
          <w:rFonts w:hint="eastAsia" w:ascii="Times New Roman" w:hAnsi="Times New Roman"/>
          <w:b/>
          <w:bCs/>
          <w:sz w:val="28"/>
        </w:rPr>
        <w:t>SD-</w:t>
      </w:r>
      <w:r>
        <w:rPr>
          <w:rFonts w:ascii="Times New Roman" w:hAnsi="Times New Roman"/>
          <w:b/>
          <w:bCs/>
          <w:sz w:val="28"/>
        </w:rPr>
        <w:t>17</w:t>
      </w:r>
      <w:r>
        <w:rPr>
          <w:rFonts w:hint="eastAsia" w:ascii="Times New Roman" w:hAnsi="Times New Roman"/>
          <w:b/>
          <w:bCs/>
          <w:sz w:val="28"/>
        </w:rPr>
        <w:t>: UC-</w:t>
      </w:r>
      <w:r>
        <w:rPr>
          <w:rFonts w:ascii="Times New Roman" w:hAnsi="Times New Roman"/>
          <w:b/>
          <w:bCs/>
          <w:sz w:val="28"/>
        </w:rPr>
        <w:t>17  Users can view a Location on the map from Favorites list.</w:t>
      </w:r>
      <w:r>
        <w:rPr>
          <w:rFonts w:hint="eastAsia"/>
          <w:b/>
          <w:bCs/>
          <w:sz w:val="24"/>
        </w:rPr>
        <w:t xml:space="preserve">  </w:t>
      </w:r>
    </w:p>
    <w:p>
      <w:pPr>
        <w:jc w:val="center"/>
        <w:rPr>
          <w:b/>
          <w:bCs/>
          <w:sz w:val="24"/>
        </w:rPr>
      </w:pPr>
      <w:r>
        <w:rPr>
          <w:rFonts w:ascii="Calibri" w:hAnsi="Calibri" w:eastAsia="宋体" w:cs="Times New Roman"/>
          <w:b/>
          <w:bCs/>
          <w:sz w:val="24"/>
          <w:szCs w:val="28"/>
          <w:lang w:val="en-US" w:eastAsia="en-US" w:bidi="ar-SA"/>
        </w:rPr>
        <w:pict>
          <v:shape id="图片 111" o:spid="_x0000_s1134" type="#_x0000_t75" style="height:317.25pt;width:461.25pt;rotation:0f;" o:ole="f"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18</w:t>
      </w:r>
      <w:r>
        <w:rPr>
          <w:rFonts w:hint="eastAsia" w:ascii="Times New Roman" w:hAnsi="Times New Roman"/>
          <w:b/>
          <w:bCs/>
          <w:sz w:val="28"/>
        </w:rPr>
        <w:t>: UC-</w:t>
      </w:r>
      <w:r>
        <w:rPr>
          <w:rFonts w:ascii="Times New Roman" w:hAnsi="Times New Roman"/>
          <w:b/>
          <w:bCs/>
          <w:sz w:val="28"/>
        </w:rPr>
        <w:t>18  Users can sort the Locations in Favorites by date when they are added.</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12" o:spid="_x0000_s1135" type="#_x0000_t75" style="height:303pt;width:697.5pt;rotation:0f;" o:ole="f" fillcolor="#FFFFFF" filled="f" o:preferrelative="t" stroked="f" coordorigin="0,0" coordsize="21600,21600">
            <v:fill on="f" color2="#FFFFFF" focus="0%"/>
            <v:imagedata gain="65536f" blacklevel="0f" gamma="0" o:title="" r:id="rId110"/>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19</w:t>
      </w:r>
      <w:r>
        <w:rPr>
          <w:rFonts w:hint="eastAsia" w:ascii="Times New Roman" w:hAnsi="Times New Roman"/>
          <w:b/>
          <w:bCs/>
          <w:sz w:val="28"/>
        </w:rPr>
        <w:t>: UC-</w:t>
      </w:r>
      <w:r>
        <w:rPr>
          <w:rFonts w:ascii="Times New Roman" w:hAnsi="Times New Roman"/>
          <w:b/>
          <w:bCs/>
          <w:sz w:val="28"/>
        </w:rPr>
        <w:t>19  Users can sort the Locations in Favorites by province name to get a list of province names.</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13" o:spid="_x0000_s1136" type="#_x0000_t75" style="height:309.75pt;width:697.5pt;rotation:0f;" o:ole="f" fillcolor="#FFFFFF" filled="f" o:preferrelative="t" stroked="f" coordorigin="0,0" coordsize="21600,21600">
            <v:fill on="f" color2="#FFFFFF" focus="0%"/>
            <v:imagedata gain="65536f" blacklevel="0f" gamma="0" o:title="" r:id="rId111"/>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20</w:t>
      </w:r>
      <w:r>
        <w:rPr>
          <w:rFonts w:hint="eastAsia" w:ascii="Times New Roman" w:hAnsi="Times New Roman"/>
          <w:b/>
          <w:bCs/>
          <w:sz w:val="28"/>
        </w:rPr>
        <w:t>: UC-</w:t>
      </w:r>
      <w:r>
        <w:rPr>
          <w:rFonts w:ascii="Times New Roman" w:hAnsi="Times New Roman"/>
          <w:b/>
          <w:bCs/>
          <w:sz w:val="28"/>
        </w:rPr>
        <w:t>20  Users can select one province to view the Locations list in that province.</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14" o:spid="_x0000_s1137" type="#_x0000_t75" style="height:318pt;width:697.5pt;rotation:0f;" o:ole="f"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21</w:t>
      </w:r>
      <w:r>
        <w:rPr>
          <w:rFonts w:hint="eastAsia" w:ascii="Times New Roman" w:hAnsi="Times New Roman"/>
          <w:b/>
          <w:bCs/>
          <w:sz w:val="28"/>
        </w:rPr>
        <w:t>: UC-</w:t>
      </w:r>
      <w:r>
        <w:rPr>
          <w:rFonts w:ascii="Times New Roman" w:hAnsi="Times New Roman"/>
          <w:b/>
          <w:bCs/>
          <w:sz w:val="28"/>
        </w:rPr>
        <w:t>21  Users can search Locations by</w:t>
      </w:r>
      <w:r>
        <w:rPr>
          <w:rFonts w:hint="eastAsia" w:ascii="Times New Roman" w:hAnsi="Times New Roman"/>
          <w:b/>
          <w:bCs/>
          <w:sz w:val="28"/>
        </w:rPr>
        <w:t xml:space="preserve"> English</w:t>
      </w:r>
      <w:r>
        <w:rPr>
          <w:rFonts w:ascii="Times New Roman" w:hAnsi="Times New Roman"/>
          <w:b/>
          <w:bCs/>
          <w:sz w:val="28"/>
        </w:rPr>
        <w:t xml:space="preserve"> keyword in their own Favorites.</w:t>
      </w:r>
    </w:p>
    <w:p>
      <w:pPr>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15" o:spid="_x0000_s1138" type="#_x0000_t75" style="height:315pt;width:657pt;rotation:0f;" o:ole="f" fillcolor="#FFFFFF" filled="f" o:preferrelative="t" stroked="f" coordorigin="0,0" coordsize="21600,21600">
            <v:fill on="f" color2="#FFFFFF" focus="0%"/>
            <v:imagedata gain="65536f" blacklevel="0f" gamma="0" o:title="" r:id="rId113"/>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22</w:t>
      </w:r>
      <w:r>
        <w:rPr>
          <w:rFonts w:hint="eastAsia" w:ascii="Times New Roman" w:hAnsi="Times New Roman"/>
          <w:b/>
          <w:bCs/>
          <w:sz w:val="28"/>
        </w:rPr>
        <w:t>: UC-</w:t>
      </w:r>
      <w:r>
        <w:rPr>
          <w:rFonts w:ascii="Times New Roman" w:hAnsi="Times New Roman"/>
          <w:b/>
          <w:bCs/>
          <w:sz w:val="28"/>
        </w:rPr>
        <w:t>22  Users can view the home page.</w:t>
      </w:r>
    </w:p>
    <w:p>
      <w:pPr>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16" o:spid="_x0000_s1139" type="#_x0000_t75" style="height:192pt;width:403.5pt;rotation:0f;" o:ole="f"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w:pict>
      </w:r>
    </w:p>
    <w:p>
      <w:pPr>
        <w:jc w:val="center"/>
        <w:rPr>
          <w:rFonts w:ascii="Times New Roman" w:hAnsi="Times New Roman"/>
          <w:b/>
          <w:bCs/>
          <w:sz w:val="28"/>
        </w:rPr>
      </w:pPr>
    </w:p>
    <w:p>
      <w:pPr>
        <w:jc w:val="center"/>
        <w:rPr>
          <w:rFonts w:ascii="Times New Roman" w:hAnsi="Times New Roman"/>
          <w:b/>
          <w:bCs/>
          <w:sz w:val="28"/>
        </w:rPr>
      </w:pPr>
    </w:p>
    <w:p>
      <w:pPr>
        <w:jc w:val="center"/>
        <w:rPr>
          <w:rFonts w:ascii="Times New Roman" w:hAnsi="Times New Roman"/>
          <w:b/>
          <w:bCs/>
          <w:sz w:val="28"/>
        </w:rPr>
      </w:pPr>
    </w:p>
    <w:p>
      <w:pPr>
        <w:rPr>
          <w:rFonts w:ascii="Times New Roman" w:hAnsi="Times New Roman"/>
          <w:b/>
          <w:bCs/>
          <w:sz w:val="28"/>
        </w:rPr>
      </w:pPr>
      <w:r>
        <w:rPr>
          <w:rFonts w:hint="eastAsia" w:ascii="Times New Roman" w:hAnsi="Times New Roman"/>
          <w:b/>
          <w:bCs/>
          <w:sz w:val="28"/>
        </w:rPr>
        <w:t>SD-23: UC-</w:t>
      </w:r>
      <w:r>
        <w:rPr>
          <w:rFonts w:ascii="Times New Roman" w:hAnsi="Times New Roman"/>
          <w:b/>
          <w:bCs/>
          <w:sz w:val="28"/>
        </w:rPr>
        <w:t>23  Users can add the scanned words into their own Word book.</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17" o:spid="_x0000_s1140" type="#_x0000_t75" style="height:315pt;width:697.5pt;rotation:0f;" o:ole="f" fillcolor="#FFFFFF" filled="f" o:preferrelative="t" stroked="f" coordorigin="0,0" coordsize="21600,21600">
            <v:fill on="f" color2="#FFFFFF" focus="0%"/>
            <v:imagedata gain="65536f" blacklevel="0f" gamma="0" o:title="" r:id="rId115"/>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24</w:t>
      </w:r>
      <w:r>
        <w:rPr>
          <w:rFonts w:hint="eastAsia" w:ascii="Times New Roman" w:hAnsi="Times New Roman"/>
          <w:b/>
          <w:bCs/>
          <w:sz w:val="28"/>
        </w:rPr>
        <w:t>: UC-</w:t>
      </w:r>
      <w:r>
        <w:rPr>
          <w:rFonts w:ascii="Times New Roman" w:hAnsi="Times New Roman"/>
          <w:b/>
          <w:bCs/>
          <w:sz w:val="28"/>
        </w:rPr>
        <w:t>24  Users can view a Chinese word list with its English meaning and added date in their Word book.</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18" o:spid="_x0000_s1141" type="#_x0000_t75" style="height:276.75pt;width:697.5pt;rotation:0f;" o:ole="f"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25</w:t>
      </w:r>
      <w:r>
        <w:rPr>
          <w:rFonts w:hint="eastAsia" w:ascii="Times New Roman" w:hAnsi="Times New Roman"/>
          <w:b/>
          <w:bCs/>
          <w:sz w:val="28"/>
        </w:rPr>
        <w:t>: UC-</w:t>
      </w:r>
      <w:r>
        <w:rPr>
          <w:rFonts w:ascii="Times New Roman" w:hAnsi="Times New Roman"/>
          <w:b/>
          <w:bCs/>
          <w:sz w:val="28"/>
        </w:rPr>
        <w:t>25  Users can select one Chinese word from word list to view the Chinese words and related information.</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19" o:spid="_x0000_s1142" type="#_x0000_t75" style="height:273pt;width:698.25pt;rotation:0f;" o:ole="f" fillcolor="#FFFFFF" filled="f" o:preferrelative="t" stroked="f" coordorigin="0,0" coordsize="21600,21600">
            <v:fill on="f" color2="#FFFFFF" focus="0%"/>
            <v:imagedata gain="65536f" blacklevel="0f" gamma="0" o:title="" r:id="rId117"/>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26</w:t>
      </w:r>
      <w:r>
        <w:rPr>
          <w:rFonts w:hint="eastAsia" w:ascii="Times New Roman" w:hAnsi="Times New Roman"/>
          <w:b/>
          <w:bCs/>
          <w:sz w:val="28"/>
        </w:rPr>
        <w:t>: UC-</w:t>
      </w:r>
      <w:r>
        <w:rPr>
          <w:rFonts w:ascii="Times New Roman" w:hAnsi="Times New Roman"/>
          <w:b/>
          <w:bCs/>
          <w:sz w:val="28"/>
        </w:rPr>
        <w:t>26  Users can select Text-To-Speech to get the pronunciation of a Chinese word in their Word book.</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20" o:spid="_x0000_s1143" type="#_x0000_t75" style="height:260.25pt;width:697.5pt;rotation:0f;" o:ole="f" fillcolor="#FFFFFF" filled="f" o:preferrelative="t" stroked="f" coordorigin="0,0" coordsize="21600,21600">
            <v:fill on="f" color2="#FFFFFF" focus="0%"/>
            <v:imagedata gain="65536f" blacklevel="0f" gamma="0" o:title="" r:id="rId118"/>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27</w:t>
      </w:r>
      <w:r>
        <w:rPr>
          <w:rFonts w:hint="eastAsia" w:ascii="Times New Roman" w:hAnsi="Times New Roman"/>
          <w:b/>
          <w:bCs/>
          <w:sz w:val="28"/>
        </w:rPr>
        <w:t>: UC-</w:t>
      </w:r>
      <w:r>
        <w:rPr>
          <w:rFonts w:ascii="Times New Roman" w:hAnsi="Times New Roman"/>
          <w:b/>
          <w:bCs/>
          <w:sz w:val="28"/>
        </w:rPr>
        <w:t>27  Users can delete a word from their own Word book.</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21" o:spid="_x0000_s1144" type="#_x0000_t75" style="height:317.25pt;width:713.25pt;rotation:0f;" o:ole="f" fillcolor="#FFFFFF" filled="f" o:preferrelative="t" stroked="f" coordorigin="0,0" coordsize="21600,21600">
            <v:fill on="f" color2="#FFFFFF" focus="0%"/>
            <v:imagedata gain="65536f" blacklevel="0f" gamma="0" o:title="" r:id="rId119"/>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28</w:t>
      </w:r>
      <w:r>
        <w:rPr>
          <w:rFonts w:hint="eastAsia" w:ascii="Times New Roman" w:hAnsi="Times New Roman"/>
          <w:b/>
          <w:bCs/>
          <w:sz w:val="28"/>
        </w:rPr>
        <w:t>: UC-</w:t>
      </w:r>
      <w:r>
        <w:rPr>
          <w:rFonts w:ascii="Times New Roman" w:hAnsi="Times New Roman"/>
          <w:b/>
          <w:bCs/>
          <w:sz w:val="28"/>
        </w:rPr>
        <w:t>28  Users can sort the words in their Word book by date when they are added.</w:t>
      </w:r>
    </w:p>
    <w:p>
      <w:pPr>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22" o:spid="_x0000_s1145" type="#_x0000_t75" style="height:310.5pt;width:656.25pt;rotation:0f;" o:ole="f" fillcolor="#FFFFFF" filled="f" o:preferrelative="t" stroked="f" coordorigin="0,0" coordsize="21600,21600">
            <v:fill on="f" color2="#FFFFFF" focus="0%"/>
            <v:imagedata gain="65536f" blacklevel="0f" gamma="0" o:title="" r:id="rId120"/>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29</w:t>
      </w:r>
      <w:r>
        <w:rPr>
          <w:rFonts w:hint="eastAsia" w:ascii="Times New Roman" w:hAnsi="Times New Roman"/>
          <w:b/>
          <w:bCs/>
          <w:sz w:val="28"/>
        </w:rPr>
        <w:t>: UC-</w:t>
      </w:r>
      <w:r>
        <w:rPr>
          <w:rFonts w:ascii="Times New Roman" w:hAnsi="Times New Roman"/>
          <w:b/>
          <w:bCs/>
          <w:sz w:val="28"/>
        </w:rPr>
        <w:t>29  Users can sort the words in their Word book alphabetically.</w:t>
      </w:r>
    </w:p>
    <w:p>
      <w:pPr>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23" o:spid="_x0000_s1146" type="#_x0000_t75" style="height:301.5pt;width:690.75pt;rotation:0f;" o:ole="f" fillcolor="#FFFFFF" filled="f" o:preferrelative="t" stroked="f" coordorigin="0,0" coordsize="21600,21600">
            <v:fill on="f" color2="#FFFFFF" focus="0%"/>
            <v:imagedata gain="65536f" blacklevel="0f" gamma="0" o:title="" r:id="rId121"/>
            <o:lock v:ext="edit" position="f" selection="f" grouping="f" rotation="f" cropping="f" text="f" aspectratio="t"/>
            <w10:wrap type="none"/>
            <w10:anchorlock/>
          </v:shape>
        </w:pict>
      </w:r>
    </w:p>
    <w:p>
      <w:pPr>
        <w:rPr>
          <w:rFonts w:ascii="Times New Roman" w:hAnsi="Times New Roman"/>
          <w:b/>
          <w:bCs/>
          <w:sz w:val="28"/>
        </w:rPr>
      </w:pPr>
      <w:r>
        <w:rPr>
          <w:rFonts w:hint="eastAsia" w:ascii="Times New Roman" w:hAnsi="Times New Roman"/>
          <w:b/>
          <w:bCs/>
          <w:sz w:val="28"/>
        </w:rPr>
        <w:t>SD-</w:t>
      </w:r>
      <w:r>
        <w:rPr>
          <w:rFonts w:ascii="Times New Roman" w:hAnsi="Times New Roman"/>
          <w:b/>
          <w:bCs/>
          <w:sz w:val="28"/>
        </w:rPr>
        <w:t>30</w:t>
      </w:r>
      <w:r>
        <w:rPr>
          <w:rFonts w:hint="eastAsia" w:ascii="Times New Roman" w:hAnsi="Times New Roman"/>
          <w:b/>
          <w:bCs/>
          <w:sz w:val="28"/>
        </w:rPr>
        <w:t>: UC-</w:t>
      </w:r>
      <w:r>
        <w:rPr>
          <w:rFonts w:ascii="Times New Roman" w:hAnsi="Times New Roman"/>
          <w:b/>
          <w:bCs/>
          <w:sz w:val="28"/>
        </w:rPr>
        <w:t xml:space="preserve">30  Users can search Chinese words in the Word book by their meaning in English. </w:t>
      </w:r>
    </w:p>
    <w:p>
      <w:pP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24" o:spid="_x0000_s1147" type="#_x0000_t75" style="height:317.25pt;width:671.25pt;rotation:0f;" o:ole="f" fillcolor="#FFFFFF" filled="f" o:preferrelative="t" stroked="f" coordorigin="0,0" coordsize="21600,21600">
            <v:fill on="f" color2="#FFFFFF" focus="0%"/>
            <v:imagedata gain="65536f" blacklevel="0f" gamma="0" o:title="" r:id="rId122"/>
            <o:lock v:ext="edit" position="f" selection="f" grouping="f" rotation="f" cropping="f" text="f" aspectratio="t"/>
            <w10:wrap type="none"/>
            <w10:anchorlock/>
          </v:shape>
        </w:pict>
      </w:r>
      <w:r>
        <w:rPr>
          <w:rFonts w:ascii="Times New Roman" w:hAnsi="Times New Roman"/>
          <w:b/>
          <w:bCs/>
          <w:sz w:val="28"/>
        </w:rPr>
        <w:br w:type="page"/>
      </w:r>
      <w:r>
        <w:rPr>
          <w:rFonts w:hint="eastAsia" w:ascii="Times New Roman" w:hAnsi="Times New Roman"/>
          <w:b/>
          <w:bCs/>
          <w:sz w:val="28"/>
        </w:rPr>
        <w:t>SD-</w:t>
      </w:r>
      <w:r>
        <w:rPr>
          <w:rFonts w:ascii="Times New Roman" w:hAnsi="Times New Roman"/>
          <w:b/>
          <w:bCs/>
          <w:sz w:val="28"/>
        </w:rPr>
        <w:t>31</w:t>
      </w:r>
      <w:r>
        <w:rPr>
          <w:rFonts w:hint="eastAsia" w:ascii="Times New Roman" w:hAnsi="Times New Roman"/>
          <w:b/>
          <w:bCs/>
          <w:sz w:val="28"/>
        </w:rPr>
        <w:t>: UC-</w:t>
      </w:r>
      <w:r>
        <w:rPr>
          <w:rFonts w:ascii="Times New Roman" w:hAnsi="Times New Roman"/>
          <w:b/>
          <w:bCs/>
          <w:sz w:val="28"/>
        </w:rPr>
        <w:t>31 Users can view help information.</w:t>
      </w:r>
    </w:p>
    <w:p>
      <w:pPr>
        <w:jc w:val="center"/>
        <w:rPr>
          <w:rFonts w:ascii="Times New Roman" w:hAnsi="Times New Roman"/>
          <w:b/>
          <w:bCs/>
          <w:sz w:val="28"/>
        </w:rPr>
        <w:sectPr>
          <w:headerReference r:id="rId11" w:type="first"/>
          <w:footerReference r:id="rId13" w:type="first"/>
          <w:headerReference r:id="rId10" w:type="default"/>
          <w:footerReference r:id="rId12" w:type="default"/>
          <w:footnotePr>
            <w:pos w:val="beneathText"/>
          </w:footnotePr>
          <w:pgSz w:w="16838" w:h="11906" w:orient="landscape"/>
          <w:pgMar w:top="1803" w:right="1440" w:bottom="1803" w:left="1440" w:header="851" w:footer="992" w:gutter="0"/>
          <w:cols w:space="720" w:num="1"/>
          <w:titlePg/>
          <w:docGrid w:type="lines" w:linePitch="319" w:charSpace="0"/>
        </w:sectPr>
      </w:pPr>
      <w:r>
        <w:rPr>
          <w:rFonts w:ascii="Times New Roman" w:hAnsi="Times New Roman" w:eastAsia="宋体" w:cs="Times New Roman"/>
          <w:b/>
          <w:bCs/>
          <w:sz w:val="28"/>
          <w:szCs w:val="28"/>
          <w:lang w:val="en-US" w:eastAsia="en-US" w:bidi="ar-SA"/>
        </w:rPr>
        <w:pict>
          <v:shape id="图片 125" o:spid="_x0000_s1148" type="#_x0000_t75" style="height:312.75pt;width:436.5pt;rotation:0f;" o:ole="f" fillcolor="#FFFFFF" filled="f" o:preferrelative="t" stroked="f" coordorigin="0,0" coordsize="21600,21600">
            <v:fill on="f" color2="#FFFFFF" focus="0%"/>
            <v:imagedata gain="65536f" blacklevel="0f" gamma="0" o:title="" r:id="rId123"/>
            <o:lock v:ext="edit" position="f" selection="f" grouping="f" rotation="f" cropping="f" text="f" aspectratio="t"/>
            <w10:wrap type="none"/>
            <w10:anchorlock/>
          </v:shape>
        </w:pict>
      </w:r>
    </w:p>
    <w:p>
      <w:pPr>
        <w:rPr>
          <w:rFonts w:ascii="Times New Roman" w:hAnsi="Times New Roman"/>
          <w:b/>
          <w:bCs/>
          <w:sz w:val="10"/>
          <w:szCs w:val="10"/>
        </w:rPr>
      </w:pPr>
      <w:r>
        <w:rPr>
          <w:rFonts w:ascii="Times New Roman" w:hAnsi="Times New Roman"/>
          <w:b/>
          <w:bCs/>
          <w:sz w:val="44"/>
          <w:szCs w:val="44"/>
        </w:rPr>
        <w:t xml:space="preserve">Chapter Six | </w:t>
      </w:r>
      <w:r>
        <w:rPr>
          <w:rFonts w:hint="eastAsia" w:ascii="Times New Roman" w:hAnsi="Times New Roman"/>
          <w:b/>
          <w:bCs/>
          <w:sz w:val="44"/>
          <w:szCs w:val="44"/>
        </w:rPr>
        <w:t>User Interface Design</w:t>
      </w: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UI-0</w:t>
      </w:r>
      <w:r>
        <w:rPr>
          <w:rFonts w:hint="eastAsia" w:ascii="Times New Roman" w:hAnsi="Times New Roman"/>
          <w:b/>
          <w:bCs/>
          <w:sz w:val="32"/>
          <w:szCs w:val="32"/>
        </w:rPr>
        <w:t>1</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Home page</w:t>
      </w:r>
    </w:p>
    <w:p>
      <w:pPr>
        <w:autoSpaceDN w:val="0"/>
        <w:spacing w:beforeAutospacing="1" w:afterAutospacing="1"/>
        <w:jc w:val="center"/>
        <w:rPr>
          <w:b/>
          <w:bCs/>
          <w:sz w:val="32"/>
          <w:szCs w:val="32"/>
        </w:rPr>
      </w:pPr>
      <w:r>
        <w:rPr>
          <w:rFonts w:ascii="Calibri" w:hAnsi="Calibri" w:eastAsia="宋体" w:cs="Times New Roman"/>
          <w:sz w:val="24"/>
          <w:szCs w:val="28"/>
          <w:lang w:val="en-US" w:eastAsia="en-US" w:bidi="ar-SA"/>
        </w:rPr>
        <w:pict>
          <v:rect id="Quad Arrow 129" o:spid="_x0000_s1149" style="position:absolute;left:0;margin-left:112pt;margin-top:297.9pt;height:37.75pt;width:24.65pt;rotation:0f;z-index:25169408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Calibri" w:hAnsi="Calibri" w:eastAsia="宋体" w:cs="Times New Roman"/>
          <w:sz w:val="24"/>
          <w:szCs w:val="28"/>
          <w:lang w:val="en-US" w:eastAsia="en-US" w:bidi="ar-SA"/>
        </w:rPr>
        <w:pict>
          <v:rect id="Quad Arrow 129" o:spid="_x0000_s1150" style="position:absolute;left:0;margin-left:157pt;margin-top:297.15pt;height:37.75pt;width:24.65pt;rotation:0f;z-index:251754496;" o:ole="f" fillcolor="#FFFFFF" filled="f" o:preferrelative="t" stroked="f" coordsize="21600,21600">
            <v:fill on="f" color2="#FFFFFF" focus="0%"/>
            <v:imagedata gain="65536f" blacklevel="0f" gamma="0"/>
            <o:lock v:ext="edit" position="f" selection="f" grouping="f" rotation="f" cropping="f" text="f" aspectratio="f"/>
            <v:textbox>
              <w:txbxContent>
                <w:p>
                  <w:pPr>
                    <w:rPr>
                      <w:rFonts w:hint="eastAsia" w:eastAsia="宋体"/>
                      <w:b/>
                      <w:bCs/>
                      <w:color w:val="FF0000"/>
                      <w:sz w:val="44"/>
                      <w:szCs w:val="44"/>
                      <w:lang w:val="en-US" w:eastAsia="zh-CN"/>
                    </w:rPr>
                  </w:pPr>
                  <w:r>
                    <w:rPr>
                      <w:rFonts w:hint="eastAsia"/>
                      <w:b/>
                      <w:bCs/>
                      <w:color w:val="FF0000"/>
                      <w:sz w:val="44"/>
                      <w:szCs w:val="44"/>
                      <w:lang w:val="en-US" w:eastAsia="zh-CN"/>
                    </w:rPr>
                    <w:t>2</w:t>
                  </w:r>
                </w:p>
              </w:txbxContent>
            </v:textbox>
          </v:rect>
        </w:pict>
      </w:r>
      <w:r>
        <w:rPr>
          <w:rFonts w:ascii="Calibri" w:hAnsi="Calibri" w:eastAsia="宋体" w:cs="Times New Roman"/>
          <w:sz w:val="24"/>
          <w:szCs w:val="28"/>
          <w:lang w:val="en-US" w:eastAsia="en-US" w:bidi="ar-SA"/>
        </w:rPr>
        <w:pict>
          <v:rect id="Quad Arrow 129" o:spid="_x0000_s1151" style="position:absolute;left:0;margin-left:197.5pt;margin-top:297.15pt;height:37.75pt;width:24.65pt;rotation:0f;z-index:251755520;" o:ole="f" fillcolor="#FFFFFF" filled="f" o:preferrelative="t" stroked="f" coordsize="21600,21600">
            <v:fill on="f" color2="#FFFFFF" focus="0%"/>
            <v:imagedata gain="65536f" blacklevel="0f" gamma="0"/>
            <o:lock v:ext="edit" position="f" selection="f" grouping="f" rotation="f" cropping="f" text="f" aspectratio="f"/>
            <v:textbox>
              <w:txbxContent>
                <w:p>
                  <w:pPr>
                    <w:rPr>
                      <w:rFonts w:hint="eastAsia" w:eastAsia="宋体"/>
                      <w:b/>
                      <w:bCs/>
                      <w:color w:val="FF0000"/>
                      <w:sz w:val="44"/>
                      <w:szCs w:val="44"/>
                      <w:lang w:val="en-US" w:eastAsia="zh-CN"/>
                    </w:rPr>
                  </w:pPr>
                  <w:r>
                    <w:rPr>
                      <w:rFonts w:hint="eastAsia"/>
                      <w:b/>
                      <w:bCs/>
                      <w:color w:val="FF0000"/>
                      <w:sz w:val="44"/>
                      <w:szCs w:val="44"/>
                      <w:lang w:val="en-US" w:eastAsia="zh-CN"/>
                    </w:rPr>
                    <w:t>3</w:t>
                  </w:r>
                </w:p>
              </w:txbxContent>
            </v:textbox>
          </v:rect>
        </w:pict>
      </w:r>
      <w:r>
        <w:rPr>
          <w:rFonts w:ascii="Calibri" w:hAnsi="Calibri" w:eastAsia="宋体" w:cs="Times New Roman"/>
          <w:sz w:val="24"/>
          <w:szCs w:val="28"/>
          <w:lang w:val="en-US" w:eastAsia="en-US" w:bidi="ar-SA"/>
        </w:rPr>
        <w:pict>
          <v:rect id="Quad Arrow 129" o:spid="_x0000_s1152" style="position:absolute;left:0;margin-left:238pt;margin-top:297.15pt;height:37.75pt;width:24.65pt;rotation:0f;z-index:251756544;" o:ole="f" fillcolor="#FFFFFF" filled="f" o:preferrelative="t" stroked="f" coordsize="21600,21600">
            <v:fill on="f" color2="#FFFFFF" focus="0%"/>
            <v:imagedata gain="65536f" blacklevel="0f" gamma="0"/>
            <o:lock v:ext="edit" position="f" selection="f" grouping="f" rotation="f" cropping="f" text="f" aspectratio="f"/>
            <v:textbox>
              <w:txbxContent>
                <w:p>
                  <w:pPr>
                    <w:rPr>
                      <w:rFonts w:hint="eastAsia" w:eastAsia="宋体"/>
                      <w:b/>
                      <w:bCs/>
                      <w:color w:val="FF0000"/>
                      <w:sz w:val="44"/>
                      <w:szCs w:val="44"/>
                      <w:lang w:eastAsia="zh-CN"/>
                    </w:rPr>
                  </w:pPr>
                  <w:r>
                    <w:rPr>
                      <w:rFonts w:hint="eastAsia"/>
                      <w:b/>
                      <w:bCs/>
                      <w:color w:val="FF0000"/>
                      <w:sz w:val="44"/>
                      <w:szCs w:val="44"/>
                      <w:lang w:val="en-US" w:eastAsia="zh-CN"/>
                    </w:rPr>
                    <w:t>4</w:t>
                  </w:r>
                </w:p>
              </w:txbxContent>
            </v:textbox>
          </v:rect>
        </w:pict>
      </w:r>
      <w:r>
        <w:rPr>
          <w:rFonts w:ascii="Calibri" w:hAnsi="Calibri" w:eastAsia="宋体" w:cs="Times New Roman"/>
          <w:sz w:val="24"/>
          <w:szCs w:val="28"/>
          <w:lang w:val="en-US" w:eastAsia="en-US" w:bidi="ar-SA"/>
        </w:rPr>
        <w:pict>
          <v:rect id="Quad Arrow 129" o:spid="_x0000_s1153" style="position:absolute;left:0;margin-left:283pt;margin-top:297.15pt;height:37.75pt;width:24.65pt;rotation:0f;z-index:251757568;" o:ole="f" fillcolor="#FFFFFF" filled="f" o:preferrelative="t" stroked="f" coordsize="21600,21600">
            <v:fill on="f" color2="#FFFFFF" focus="0%"/>
            <v:imagedata gain="65536f" blacklevel="0f" gamma="0"/>
            <o:lock v:ext="edit" position="f" selection="f" grouping="f" rotation="f" cropping="f" text="f" aspectratio="f"/>
            <v:textbox>
              <w:txbxContent>
                <w:p>
                  <w:pPr>
                    <w:rPr>
                      <w:rFonts w:hint="eastAsia" w:eastAsia="宋体"/>
                      <w:b/>
                      <w:bCs/>
                      <w:color w:val="FF0000"/>
                      <w:sz w:val="44"/>
                      <w:szCs w:val="44"/>
                      <w:lang w:val="en-US" w:eastAsia="zh-CN"/>
                    </w:rPr>
                  </w:pPr>
                  <w:r>
                    <w:rPr>
                      <w:rFonts w:hint="eastAsia"/>
                      <w:b/>
                      <w:bCs/>
                      <w:color w:val="FF0000"/>
                      <w:sz w:val="44"/>
                      <w:szCs w:val="44"/>
                      <w:lang w:val="en-US" w:eastAsia="zh-CN"/>
                    </w:rPr>
                    <w:t>5</w:t>
                  </w:r>
                </w:p>
              </w:txbxContent>
            </v:textbox>
          </v:rect>
        </w:pict>
      </w:r>
      <w:r>
        <w:rPr>
          <w:rFonts w:ascii="Calibri" w:hAnsi="Calibri" w:eastAsia="宋体" w:cs="Times New Roman"/>
          <w:sz w:val="24"/>
          <w:szCs w:val="28"/>
          <w:lang w:val="en-US" w:eastAsia="en-US" w:bidi="ar-SA"/>
        </w:rPr>
        <w:pict>
          <v:shape id="Flowchart: Alternate Process 130" o:spid="_x0000_s1154" type="#_x0000_t176" style="position:absolute;left:0;margin-left:190.2pt;margin-top:267.1pt;height:34.45pt;width:38.4pt;rotation:0f;z-index:251751424;"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en-US" w:bidi="ar-SA"/>
        </w:rPr>
        <w:pict>
          <v:shape id="Flowchart: Alternate Process 130" o:spid="_x0000_s1155" type="#_x0000_t176" style="position:absolute;left:0;margin-left:234.45pt;margin-top:271.65pt;height:34.45pt;width:30.9pt;rotation:0f;z-index:251752448;"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en-US" w:bidi="ar-SA"/>
        </w:rPr>
        <w:pict>
          <v:shape id="Flowchart: Alternate Process 130" o:spid="_x0000_s1156" type="#_x0000_t176" style="position:absolute;left:0;margin-left:276.95pt;margin-top:272.35pt;height:34.45pt;width:35.55pt;rotation:0f;z-index:251753472;"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en-US" w:bidi="ar-SA"/>
        </w:rPr>
        <w:pict>
          <v:shape id="Flowchart: Alternate Process 130" o:spid="_x0000_s1157" type="#_x0000_t176" style="position:absolute;left:0;margin-left:152.5pt;margin-top:270.85pt;height:33.6pt;width:34.05pt;rotation:0f;z-index:25175040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en-US" w:bidi="ar-SA"/>
        </w:rPr>
        <w:pict>
          <v:shape id="Flowchart: Alternate Process 130" o:spid="_x0000_s1158" type="#_x0000_t176" style="position:absolute;left:0;margin-left:101.4pt;margin-top:270.8pt;height:34.45pt;width:45.45pt;rotation:0f;z-index:251693056;"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Calibri" w:hAnsi="Calibri" w:eastAsia="宋体" w:cs="Times New Roman"/>
          <w:b/>
          <w:bCs/>
          <w:sz w:val="32"/>
          <w:szCs w:val="32"/>
          <w:lang w:val="en-US" w:eastAsia="zh-CN" w:bidi="ar-SA"/>
        </w:rPr>
        <w:pict>
          <v:shape id="图片 248" o:spid="_x0000_s1159" type="#_x0000_t75" style="height:294.8pt;width:197.7pt;rotation:0f;" o:ole="f" fillcolor="#FFFFFF" filled="f" o:preferrelative="t" stroked="f" coordorigin="0,0" coordsize="21600,21600">
            <v:fill on="f" color2="#FFFFFF" focus="0%"/>
            <v:imagedata gain="65536f" blacklevel="0f" gamma="0" o:title="QQ图片20140625105246" r:id="rId124"/>
            <o:lock v:ext="edit" position="f" selection="f" grouping="f" rotation="f" cropping="f" text="f" aspectratio="t"/>
            <w10:wrap type="none"/>
            <w10:anchorlock/>
          </v:shape>
        </w:pict>
      </w:r>
    </w:p>
    <w:p>
      <w:pPr>
        <w:autoSpaceDN w:val="0"/>
        <w:spacing w:beforeAutospacing="1" w:afterAutospacing="1"/>
        <w:jc w:val="center"/>
        <w:rPr>
          <w:b/>
          <w:bCs/>
          <w:sz w:val="24"/>
        </w:rPr>
      </w:pPr>
    </w:p>
    <w:p>
      <w:pPr>
        <w:autoSpaceDN w:val="0"/>
        <w:spacing w:beforeAutospacing="1" w:afterAutospacing="1"/>
        <w:rPr>
          <w:rFonts w:ascii="Times New Roman" w:hAnsi="Times New Roman"/>
          <w:b/>
          <w:bCs/>
          <w:sz w:val="32"/>
          <w:szCs w:val="32"/>
        </w:rPr>
      </w:pPr>
      <w:r>
        <w:rPr>
          <w:rFonts w:hint="eastAsia" w:ascii="Times New Roman" w:hAnsi="Times New Roman"/>
          <w:b/>
          <w:bCs/>
          <w:sz w:val="24"/>
        </w:rPr>
        <w:t xml:space="preserve">  </w:t>
      </w:r>
      <w:r>
        <w:rPr>
          <w:rFonts w:ascii="Times New Roman" w:hAnsi="Times New Roman"/>
          <w:b/>
          <w:bCs/>
          <w:sz w:val="24"/>
        </w:rPr>
        <w:t xml:space="preserve">        Description:</w:t>
      </w:r>
      <w:r>
        <w:rPr>
          <w:rFonts w:ascii="Times New Roman" w:hAnsi="Times New Roman"/>
          <w:sz w:val="24"/>
        </w:rPr>
        <w:t xml:space="preserve"> This page is the home page of “Scan In Travel” application. At the bottom of the screen, there are five function buttons for users. They are “Word Book” button</w:t>
      </w:r>
      <w:r>
        <w:rPr>
          <w:rFonts w:hint="eastAsia" w:ascii="Times New Roman" w:hAnsi="Times New Roman"/>
          <w:sz w:val="24"/>
          <w:lang w:val="en-US" w:eastAsia="zh-CN"/>
        </w:rPr>
        <w:t>(1)</w:t>
      </w:r>
      <w:r>
        <w:rPr>
          <w:rFonts w:ascii="Times New Roman" w:hAnsi="Times New Roman"/>
          <w:sz w:val="24"/>
        </w:rPr>
        <w:t>, users can view the Word book by clicking this button. “Favorites” button</w:t>
      </w:r>
      <w:r>
        <w:rPr>
          <w:rFonts w:hint="eastAsia" w:ascii="Times New Roman" w:hAnsi="Times New Roman"/>
          <w:sz w:val="24"/>
          <w:lang w:val="en-US" w:eastAsia="zh-CN"/>
        </w:rPr>
        <w:t>(2)</w:t>
      </w:r>
      <w:r>
        <w:rPr>
          <w:rFonts w:ascii="Times New Roman" w:hAnsi="Times New Roman"/>
          <w:sz w:val="24"/>
        </w:rPr>
        <w:t>, users can view the Favorites by clicking this button. Camera button</w:t>
      </w:r>
      <w:r>
        <w:rPr>
          <w:rFonts w:hint="eastAsia" w:ascii="Times New Roman" w:hAnsi="Times New Roman"/>
          <w:sz w:val="24"/>
          <w:lang w:val="en-US" w:eastAsia="zh-CN"/>
        </w:rPr>
        <w:t>(3)</w:t>
      </w:r>
      <w:r>
        <w:rPr>
          <w:rFonts w:ascii="Times New Roman" w:hAnsi="Times New Roman"/>
          <w:sz w:val="24"/>
        </w:rPr>
        <w:t>, once users hit this button, they can scan the Chinese word(s) using the built-in camera of their mobile phone. “Help” button</w:t>
      </w:r>
      <w:r>
        <w:rPr>
          <w:rFonts w:hint="eastAsia" w:ascii="Times New Roman" w:hAnsi="Times New Roman"/>
          <w:sz w:val="24"/>
          <w:lang w:val="en-US" w:eastAsia="zh-CN"/>
        </w:rPr>
        <w:t>(4)</w:t>
      </w:r>
      <w:r>
        <w:rPr>
          <w:rFonts w:ascii="Times New Roman" w:hAnsi="Times New Roman"/>
          <w:sz w:val="24"/>
        </w:rPr>
        <w:t>, users can view the help information by clicking this button. “Home” button</w:t>
      </w:r>
      <w:r>
        <w:rPr>
          <w:rFonts w:hint="eastAsia" w:ascii="Times New Roman" w:hAnsi="Times New Roman"/>
          <w:sz w:val="24"/>
          <w:lang w:val="en-US" w:eastAsia="zh-CN"/>
        </w:rPr>
        <w:t>(5)</w:t>
      </w:r>
      <w:r>
        <w:rPr>
          <w:rFonts w:ascii="Times New Roman" w:hAnsi="Times New Roman"/>
          <w:sz w:val="24"/>
        </w:rPr>
        <w:t>, users can return to the home page by clicking this button.</w:t>
      </w: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UI-0</w:t>
      </w:r>
      <w:r>
        <w:rPr>
          <w:rFonts w:hint="eastAsia" w:ascii="Times New Roman" w:hAnsi="Times New Roman"/>
          <w:b/>
          <w:bCs/>
          <w:sz w:val="32"/>
          <w:szCs w:val="32"/>
        </w:rPr>
        <w:t>2</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Scan page</w:t>
      </w:r>
    </w:p>
    <w:p>
      <w:pPr>
        <w:autoSpaceDN w:val="0"/>
        <w:spacing w:beforeAutospacing="1" w:afterAutospacing="1"/>
        <w:jc w:val="center"/>
        <w:rPr>
          <w:b/>
          <w:bCs/>
          <w:sz w:val="24"/>
        </w:rPr>
      </w:pPr>
      <w:r>
        <w:rPr>
          <w:rFonts w:ascii="Calibri" w:hAnsi="Calibri" w:eastAsia="宋体" w:cs="Times New Roman"/>
          <w:sz w:val="24"/>
          <w:szCs w:val="28"/>
          <w:lang w:val="en-US" w:eastAsia="en-US" w:bidi="ar-SA"/>
        </w:rPr>
        <w:pict>
          <v:rect id="Quad Arrow 132" o:spid="_x0000_s1160" style="position:absolute;left:0;margin-left:238.75pt;margin-top:117.15pt;height:37.75pt;width:24.65pt;rotation:0f;z-index:25166745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Calibri" w:hAnsi="Calibri" w:eastAsia="宋体" w:cs="Times New Roman"/>
          <w:sz w:val="24"/>
          <w:szCs w:val="28"/>
          <w:lang w:val="en-US" w:eastAsia="en-US" w:bidi="ar-SA"/>
        </w:rPr>
        <w:pict>
          <v:rect id="Quad Arrow 133" o:spid="_x0000_s1161" style="position:absolute;left:0;margin-left:382pt;margin-top:172.65pt;height:37.75pt;width:24.65pt;rotation:0f;z-index:25166540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Calibri" w:hAnsi="Calibri" w:eastAsia="宋体" w:cs="Times New Roman"/>
          <w:sz w:val="24"/>
          <w:szCs w:val="28"/>
          <w:lang w:val="en-US" w:eastAsia="en-US" w:bidi="ar-SA"/>
        </w:rPr>
        <w:pict>
          <v:rect id="Quad Arrow 134" o:spid="_x0000_s1162" style="position:absolute;left:0;margin-left:93.25pt;margin-top:171.15pt;height:37.75pt;width:24.65pt;rotation:0f;z-index:25166643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4</w:t>
                  </w:r>
                </w:p>
              </w:txbxContent>
            </v:textbox>
          </v:rect>
        </w:pict>
      </w:r>
      <w:r>
        <w:rPr>
          <w:rFonts w:ascii="Calibri" w:hAnsi="Calibri" w:eastAsia="宋体" w:cs="Times New Roman"/>
          <w:sz w:val="24"/>
          <w:szCs w:val="28"/>
          <w:lang w:val="en-US" w:eastAsia="en-US" w:bidi="ar-SA"/>
        </w:rPr>
        <w:pict>
          <v:rect id="文本框 24" o:spid="_x0000_s1163" style="position:absolute;left:0;margin-left:300.25pt;margin-top:45.15pt;height:37.75pt;width:24.65pt;rotation:0f;z-index:25166438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Calibri" w:hAnsi="Calibri" w:eastAsia="宋体" w:cs="Times New Roman"/>
          <w:sz w:val="24"/>
          <w:szCs w:val="28"/>
          <w:lang w:val="en-US" w:eastAsia="en-US" w:bidi="ar-SA"/>
        </w:rPr>
        <w:pict>
          <v:shape id="Flowchart: Alternate Process 136" o:spid="_x0000_s1164" type="#_x0000_t176" style="position:absolute;left:0;margin-left:182.2pt;margin-top:102.8pt;height:37.65pt;width:57.75pt;rotation:0f;z-index:251661312;"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en-US" w:bidi="ar-SA"/>
        </w:rPr>
        <w:pict>
          <v:shape id="Flowchart: Alternate Process 137" o:spid="_x0000_s1165" type="#_x0000_t176" style="position:absolute;left:0;margin-left:35.25pt;margin-top:153.15pt;height:55.35pt;width:56.95pt;rotation:0f;z-index:251662336;"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en-US" w:bidi="ar-SA"/>
        </w:rPr>
        <w:pict>
          <v:shape id="Flowchart: Alternate Process 138" o:spid="_x0000_s1166" type="#_x0000_t176" style="position:absolute;left:0;margin-left:326.15pt;margin-top:155.4pt;height:53.25pt;width:56.3pt;rotation:0f;z-index:25166336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Calibri" w:hAnsi="Calibri" w:eastAsia="宋体" w:cs="Times New Roman"/>
          <w:sz w:val="24"/>
          <w:szCs w:val="28"/>
          <w:lang w:val="en-US" w:eastAsia="en-US" w:bidi="ar-SA"/>
        </w:rPr>
        <w:pict>
          <v:shape id="流程图: 可选过程 9" o:spid="_x0000_s1167" type="#_x0000_t176" style="position:absolute;left:0;margin-left:116.15pt;margin-top:8.95pt;height:56.25pt;width:185.25pt;rotation:0f;z-index:251660288;"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Calibri" w:hAnsi="Calibri" w:eastAsia="宋体" w:cs="Times New Roman"/>
          <w:b/>
          <w:bCs/>
          <w:sz w:val="24"/>
          <w:szCs w:val="28"/>
          <w:lang w:val="en-US" w:eastAsia="en-US" w:bidi="ar-SA"/>
        </w:rPr>
        <w:pict>
          <v:shape id="图片 13" o:spid="_x0000_s1168" type="#_x0000_t75" style="height:202.5pt;width:336pt;rotation:0f;" o:ole="f" fillcolor="#FFFFFF" filled="f" o:preferrelative="t" stroked="f" coordorigin="0,0" coordsize="21600,21600">
            <v:fill on="f" color2="#FFFFFF" focus="0%"/>
            <v:imagedata gain="65536f" blacklevel="0f" gamma="0" o:title="" r:id="rId125"/>
            <o:lock v:ext="edit" position="f" selection="f" grouping="f" rotation="f" cropping="f" text="f" aspectratio="t"/>
            <w10:wrap type="none"/>
            <w10:anchorlock/>
          </v:shape>
        </w:pict>
      </w:r>
    </w:p>
    <w:p>
      <w:pPr>
        <w:autoSpaceDN w:val="0"/>
        <w:spacing w:beforeAutospacing="1" w:afterAutospacing="1"/>
        <w:jc w:val="center"/>
        <w:rPr>
          <w:b/>
          <w:bCs/>
          <w:sz w:val="24"/>
        </w:rPr>
      </w:pPr>
    </w:p>
    <w:p>
      <w:pPr>
        <w:autoSpaceDN w:val="0"/>
        <w:spacing w:beforeAutospacing="1" w:afterAutospacing="1"/>
        <w:rPr>
          <w:rFonts w:ascii="Times New Roman" w:hAnsi="Times New Roman"/>
          <w:sz w:val="24"/>
        </w:rPr>
      </w:pPr>
      <w:r>
        <w:rPr>
          <w:rFonts w:hint="eastAsia"/>
          <w:b/>
          <w:bCs/>
          <w:sz w:val="24"/>
        </w:rPr>
        <w:t xml:space="preserve">    </w:t>
      </w:r>
      <w:r>
        <w:rPr>
          <w:rFonts w:ascii="Times New Roman" w:hAnsi="Times New Roman"/>
          <w:b/>
          <w:bCs/>
          <w:sz w:val="24"/>
        </w:rPr>
        <w:t xml:space="preserve">   </w:t>
      </w:r>
      <w:r>
        <w:rPr>
          <w:rFonts w:hint="eastAsia" w:ascii="Times New Roman" w:hAnsi="Times New Roman"/>
          <w:b/>
          <w:bCs/>
          <w:sz w:val="24"/>
        </w:rPr>
        <w:t xml:space="preserve">  </w:t>
      </w:r>
      <w:r>
        <w:rPr>
          <w:rFonts w:ascii="Times New Roman" w:hAnsi="Times New Roman"/>
          <w:b/>
          <w:bCs/>
          <w:sz w:val="24"/>
        </w:rPr>
        <w:t xml:space="preserve"> Description:</w:t>
      </w:r>
      <w:r>
        <w:rPr>
          <w:rFonts w:ascii="Times New Roman" w:hAnsi="Times New Roman"/>
          <w:sz w:val="24"/>
        </w:rPr>
        <w:t xml:space="preserve"> This page is for users to scan the Chinese word(s) with the built-in camera of their mobile phone. Users can adjust the size of the scan box(1) horizontally to scan the text that they want. Below the scan box, users can see the word(s)(2) detected by the OCR. And users can click “translate” button(3) in the lower right corner of the screen to get the meaning of the scanned word(s) in English. </w:t>
      </w:r>
      <w:ins w:id="127" w:author="CAMT" w:date="2017-06-26T11:30:00Z">
        <w:r>
          <w:rPr>
            <w:rFonts w:ascii="Times New Roman" w:hAnsi="Times New Roman"/>
            <w:sz w:val="24"/>
          </w:rPr>
          <w:t>U</w:t>
        </w:r>
      </w:ins>
      <w:r>
        <w:rPr>
          <w:rFonts w:ascii="Times New Roman" w:hAnsi="Times New Roman"/>
          <w:sz w:val="24"/>
        </w:rPr>
        <w:t>sers can return to the home page by clicking “Return” button(4) in the lower left corner of the screen.</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UI-0</w:t>
      </w:r>
      <w:r>
        <w:rPr>
          <w:rFonts w:hint="eastAsia" w:ascii="Times New Roman" w:hAnsi="Times New Roman"/>
          <w:b/>
          <w:bCs/>
          <w:sz w:val="32"/>
          <w:szCs w:val="32"/>
        </w:rPr>
        <w:t>3</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Translator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rect id="Quad Arrow 141" o:spid="_x0000_s1169" style="position:absolute;left:0;margin-left:85.75pt;margin-top:171.9pt;height:37.75pt;width:24.65pt;rotation:0f;z-index:25167974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7</w:t>
                  </w:r>
                </w:p>
              </w:txbxContent>
            </v:textbox>
          </v:rect>
        </w:pict>
      </w:r>
      <w:r>
        <w:rPr>
          <w:rFonts w:ascii="Times New Roman" w:hAnsi="Times New Roman" w:eastAsia="宋体" w:cs="Times New Roman"/>
          <w:sz w:val="24"/>
          <w:szCs w:val="28"/>
          <w:lang w:val="en-US" w:eastAsia="en-US" w:bidi="ar-SA"/>
        </w:rPr>
        <w:pict>
          <v:shape id="Flowchart: Alternate Process 142" o:spid="_x0000_s1170" type="#_x0000_t176" style="position:absolute;left:0;margin-left:36.7pt;margin-top:153.2pt;height:53.5pt;width:53.25pt;rotation:0f;z-index:25167360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rect id="Quad Arrow 143" o:spid="_x0000_s1171" style="position:absolute;left:0;margin-left:340.75pt;margin-top:195.9pt;height:37.75pt;width:24.65pt;rotation:0f;z-index:25168076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6</w:t>
                  </w:r>
                </w:p>
              </w:txbxContent>
            </v:textbox>
          </v:rect>
        </w:pict>
      </w:r>
      <w:r>
        <w:rPr>
          <w:rFonts w:ascii="Times New Roman" w:hAnsi="Times New Roman" w:eastAsia="宋体" w:cs="Times New Roman"/>
          <w:sz w:val="24"/>
          <w:szCs w:val="28"/>
          <w:lang w:val="en-US" w:eastAsia="en-US" w:bidi="ar-SA"/>
        </w:rPr>
        <w:pict>
          <v:rect id="Quad Arrow 144" o:spid="_x0000_s1172" style="position:absolute;left:0;margin-left:292pt;margin-top:195.9pt;height:37.75pt;width:24.65pt;rotation:0f;z-index:25168179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5</w:t>
                  </w:r>
                </w:p>
              </w:txbxContent>
            </v:textbox>
          </v:rect>
        </w:pict>
      </w:r>
      <w:r>
        <w:rPr>
          <w:rFonts w:ascii="Times New Roman" w:hAnsi="Times New Roman" w:eastAsia="宋体" w:cs="Times New Roman"/>
          <w:sz w:val="24"/>
          <w:szCs w:val="28"/>
          <w:lang w:val="en-US" w:eastAsia="en-US" w:bidi="ar-SA"/>
        </w:rPr>
        <w:pict>
          <v:rect id="Quad Arrow 145" o:spid="_x0000_s1173" style="position:absolute;left:0;margin-left:245.5pt;margin-top:196.65pt;height:37.75pt;width:24.65pt;rotation:0f;z-index:25167872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4</w:t>
                  </w:r>
                </w:p>
              </w:txbxContent>
            </v:textbox>
          </v:rect>
        </w:pict>
      </w:r>
      <w:r>
        <w:rPr>
          <w:rFonts w:ascii="Times New Roman" w:hAnsi="Times New Roman" w:eastAsia="宋体" w:cs="Times New Roman"/>
          <w:sz w:val="24"/>
          <w:szCs w:val="28"/>
          <w:lang w:val="en-US" w:eastAsia="en-US" w:bidi="ar-SA"/>
        </w:rPr>
        <w:pict>
          <v:shape id="Flowchart: Alternate Process 146" o:spid="_x0000_s1174" type="#_x0000_t176" style="position:absolute;left:0;margin-left:329.9pt;margin-top:153.2pt;height:52.8pt;width:48pt;rotation:0f;z-index:251670528;"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147" o:spid="_x0000_s1175" type="#_x0000_t176" style="position:absolute;left:0;margin-left:231.65pt;margin-top:153.2pt;height:52.8pt;width:45.9pt;rotation:0f;z-index:251672576;"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148" o:spid="_x0000_s1176" type="#_x0000_t176" style="position:absolute;left:0;margin-left:282.75pt;margin-top:152.5pt;height:52.85pt;width:42.05pt;rotation:0f;z-index:251671552;"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rect id="Quad Arrow 149" o:spid="_x0000_s1177" style="position:absolute;left:0;margin-left:79.75pt;margin-top:72.9pt;height:37.75pt;width:24.65pt;rotation:0f;z-index:25167769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Times New Roman" w:hAnsi="Times New Roman" w:eastAsia="宋体" w:cs="Times New Roman"/>
          <w:sz w:val="24"/>
          <w:szCs w:val="28"/>
          <w:lang w:val="en-US" w:eastAsia="en-US" w:bidi="ar-SA"/>
        </w:rPr>
        <w:pict>
          <v:rect id="Quad Arrow 150" o:spid="_x0000_s1178" style="position:absolute;left:0;margin-left:255.25pt;margin-top:54.9pt;height:37.75pt;width:24.65pt;rotation:0f;z-index:25167667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151" o:spid="_x0000_s1179" type="#_x0000_t176" style="position:absolute;left:0;margin-left:101.95pt;margin-top:62.45pt;height:30.5pt;width:75.85pt;rotation:0f;z-index:251674624;"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rect id="Quad Arrow 152" o:spid="_x0000_s1180" style="position:absolute;left:0;margin-left:315.25pt;margin-top:84.15pt;height:37.75pt;width:24.65pt;rotation:0f;z-index:25167564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shape id="Flowchart: Alternate Process 153" o:spid="_x0000_s1181" type="#_x0000_t176" style="position:absolute;left:0;margin-left:196.6pt;margin-top:84.15pt;height:22.65pt;width:122.85pt;rotation:0f;z-index:251669504;"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154" o:spid="_x0000_s1182" type="#_x0000_t176" style="position:absolute;left:0;margin-left:182.2pt;margin-top:49.2pt;height:29pt;width:75.75pt;rotation:0f;z-index:25166848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图片 28" o:spid="_x0000_s1183" type="#_x0000_t75" style="height:201.75pt;width:335.25pt;rotation:0f;" o:ole="f" fillcolor="#FFFFFF" filled="f" o:preferrelative="t" stroked="f" coordorigin="0,0" coordsize="21600,21600">
            <v:fill on="f" color2="#FFFFFF" focus="0%"/>
            <v:imagedata gain="65536f" blacklevel="0f" gamma="0" o:title="" r:id="rId126"/>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r>
        <w:rPr>
          <w:rFonts w:ascii="Times New Roman" w:hAnsi="Times New Roman"/>
          <w:b/>
          <w:bCs/>
          <w:sz w:val="24"/>
        </w:rPr>
        <w:t xml:space="preserve">       </w:t>
      </w:r>
    </w:p>
    <w:p>
      <w:pPr>
        <w:autoSpaceDN w:val="0"/>
        <w:spacing w:beforeAutospacing="1" w:afterAutospacing="1"/>
        <w:rPr>
          <w:rFonts w:ascii="Times New Roman" w:hAnsi="Times New Roman"/>
          <w:sz w:val="24"/>
        </w:rPr>
      </w:pPr>
      <w:r>
        <w:rPr>
          <w:rFonts w:ascii="Times New Roman" w:hAnsi="Times New Roman"/>
          <w:b/>
          <w:bCs/>
          <w:sz w:val="24"/>
        </w:rPr>
        <w:t xml:space="preserve">       </w:t>
      </w: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Once users hit the “translate” button, this page displays the meaning of the scanned word(s) in English below. Users can view the OCR result in Chinese(1), the meaning of scanned word(s) in English(2) and the scanned image(3). In the lower left corner of the screen, users can get the Chinese pronunciation of scanned word(s) by clicking the “speech” button(4). Next to the “speech” button are “map” button(5) and “add to Word book” button(6), users can get the map of scanned word by clicking “map” button, and they can also add scanned word and its English meaning into their own Word book by clicking “add to Word book” button. </w:t>
      </w:r>
      <w:ins w:id="128" w:author="CAMT" w:date="2017-06-26T11:32:00Z">
        <w:r>
          <w:rPr>
            <w:rFonts w:ascii="Times New Roman" w:hAnsi="Times New Roman"/>
            <w:sz w:val="24"/>
          </w:rPr>
          <w:t>U</w:t>
        </w:r>
      </w:ins>
      <w:r>
        <w:rPr>
          <w:rFonts w:ascii="Times New Roman" w:hAnsi="Times New Roman"/>
          <w:sz w:val="24"/>
        </w:rPr>
        <w:t>sers can click “return” button(7) to return to scan page and continue scanning another word. And users can click Chinese text(1) to edit the OCR result of scanned word.</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UI-0</w:t>
      </w:r>
      <w:r>
        <w:rPr>
          <w:rFonts w:hint="eastAsia" w:ascii="Times New Roman" w:hAnsi="Times New Roman"/>
          <w:b/>
          <w:bCs/>
          <w:sz w:val="32"/>
          <w:szCs w:val="32"/>
        </w:rPr>
        <w:t>4</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eastAsia="宋体" w:cs="Times New Roman"/>
          <w:sz w:val="24"/>
          <w:szCs w:val="28"/>
          <w:lang w:val="en-US" w:eastAsia="en-US" w:bidi="ar-SA"/>
        </w:rPr>
        <w:pict>
          <v:shape id="Flowchart: Alternate Process 156" o:spid="_x0000_s1184" type="#_x0000_t176" style="position:absolute;left:0;margin-left:35.2pt;margin-top:40.75pt;height:85.35pt;width:234.75pt;rotation:0f;z-index:25168384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b/>
          <w:bCs/>
          <w:sz w:val="28"/>
        </w:rPr>
        <w:t xml:space="preserve">      Page Name: Edit scanned word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shape id="Flowchart: Alternate Process 157" o:spid="_x0000_s1185" type="#_x0000_t176" style="position:absolute;left:0;margin-left:322.55pt;margin-top:18.9pt;height:35.05pt;width:56.1pt;rotation:0f;z-index:251682816;"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图片 55" o:spid="_x0000_s1186" type="#_x0000_t75" style="height:202.5pt;width:336pt;rotation:0f;" o:ole="f"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w:pict>
      </w:r>
      <w:r>
        <w:rPr>
          <w:rFonts w:ascii="Times New Roman" w:hAnsi="Times New Roman" w:eastAsia="宋体" w:cs="Times New Roman"/>
          <w:sz w:val="24"/>
          <w:szCs w:val="28"/>
          <w:lang w:val="en-US" w:eastAsia="en-US" w:bidi="ar-SA"/>
        </w:rPr>
        <w:pict>
          <v:rect id="Quad Arrow 159" o:spid="_x0000_s1187" style="position:absolute;left:0;margin-left:377.5pt;margin-top:33.15pt;height:37.75pt;width:24.65pt;rotation:0f;z-index:25168486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rect id="Quad Arrow 160" o:spid="_x0000_s1188" style="position:absolute;left:0;margin-left:272.5pt;margin-top:37.65pt;height:37.75pt;width:24.65pt;rotation:0f;z-index:25168588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       </w:t>
      </w: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When users click the Chinese word(s) to edit the text, this page appears to allow users to edit the word(s)(or Location name(s)) that they want to get the translation of. Users can edit the word(s) in the edit box(1), After users finish edit the Chinese word(s), they can click “done” button(2), </w:t>
      </w:r>
      <w:ins w:id="129" w:author="CAMT" w:date="2017-06-26T11:32:00Z">
        <w:r>
          <w:rPr>
            <w:rFonts w:ascii="Times New Roman" w:hAnsi="Times New Roman"/>
            <w:sz w:val="24"/>
          </w:rPr>
          <w:t>which leads them</w:t>
        </w:r>
      </w:ins>
      <w:r>
        <w:rPr>
          <w:rFonts w:ascii="Times New Roman" w:hAnsi="Times New Roman"/>
          <w:sz w:val="24"/>
        </w:rPr>
        <w:t xml:space="preserve"> to the Translator page (UI-02) and </w:t>
      </w:r>
      <w:ins w:id="130" w:author="CAMT" w:date="2017-06-26T11:32:00Z">
        <w:r>
          <w:rPr>
            <w:rFonts w:ascii="Times New Roman" w:hAnsi="Times New Roman"/>
            <w:sz w:val="24"/>
          </w:rPr>
          <w:t xml:space="preserve">shows </w:t>
        </w:r>
      </w:ins>
      <w:r>
        <w:rPr>
          <w:rFonts w:ascii="Times New Roman" w:hAnsi="Times New Roman"/>
          <w:sz w:val="24"/>
        </w:rPr>
        <w:t>the new meaning of the edited Chinese word in English.</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UI-0</w:t>
      </w:r>
      <w:r>
        <w:rPr>
          <w:rFonts w:hint="eastAsia" w:ascii="Times New Roman" w:hAnsi="Times New Roman"/>
          <w:b/>
          <w:bCs/>
          <w:sz w:val="32"/>
          <w:szCs w:val="32"/>
        </w:rPr>
        <w:t>5</w:t>
      </w:r>
      <w:r>
        <w:rPr>
          <w:rFonts w:ascii="Times New Roman" w:hAnsi="Times New Roman"/>
          <w:b/>
          <w:bCs/>
          <w:sz w:val="32"/>
          <w:szCs w:val="32"/>
        </w:rPr>
        <w:t>:</w:t>
      </w:r>
    </w:p>
    <w:p>
      <w:pPr>
        <w:autoSpaceDN w:val="0"/>
        <w:spacing w:beforeAutospacing="1" w:afterAutospacing="1"/>
        <w:rPr>
          <w:rFonts w:ascii="Times New Roman" w:hAnsi="Times New Roman"/>
          <w:sz w:val="24"/>
        </w:rPr>
      </w:pPr>
      <w:r>
        <w:rPr>
          <w:rFonts w:ascii="Times New Roman" w:hAnsi="Times New Roman"/>
          <w:b/>
          <w:bCs/>
          <w:sz w:val="28"/>
        </w:rPr>
        <w:t xml:space="preserve">      Page Name: Add word to Word book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shape id="Picture 32" o:spid="_x0000_s1189" type="#_x0000_t75" style="height:203.25pt;width:336.75pt;rotation:0f;" o:ole="f" fillcolor="#FFFFFF" filled="f" o:preferrelative="t" stroked="f" coordorigin="0,0" coordsize="21600,21600">
            <v:fill on="f" color2="#FFFFFF" focus="0%"/>
            <v:imagedata gain="65536f" blacklevel="0f" gamma="0" o:title="" r:id="rId128"/>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After users click the “Add to Word book” button on the Translator page, this page shall display with a prompt message, which informs users the success of adding the scanned Chinese word with its translation as English meaning into Word book. Users can click “View Word Book” button to go to Word book page to view a list of words they have been added into Word book. Or users can click “ok” button to close this popup window and return to the Translator page.</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UI-0</w:t>
      </w:r>
      <w:r>
        <w:rPr>
          <w:rFonts w:hint="eastAsia" w:ascii="Times New Roman" w:hAnsi="Times New Roman"/>
          <w:b/>
          <w:bCs/>
          <w:sz w:val="32"/>
          <w:szCs w:val="32"/>
        </w:rPr>
        <w:t>6</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Related locations list page</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sz w:val="24"/>
          <w:szCs w:val="28"/>
          <w:lang w:val="en-US" w:eastAsia="en-US" w:bidi="ar-SA"/>
        </w:rPr>
        <w:pict>
          <v:rect id="Quad Arrow 162" o:spid="_x0000_s1190" style="position:absolute;left:0;margin-left:322pt;margin-top:223.65pt;height:37.75pt;width:24.65pt;rotation:0f;z-index:25168998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rect id="Quad Arrow 163" o:spid="_x0000_s1191" style="position:absolute;left:0;margin-left:293.5pt;margin-top:65.4pt;height:37.75pt;width:24.65pt;rotation:0f;z-index:25168896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164" o:spid="_x0000_s1192" type="#_x0000_t176" style="position:absolute;left:0;margin-left:93.1pt;margin-top:99.15pt;height:159.05pt;width:231.65pt;rotation:0f;z-index:251687936;"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165" o:spid="_x0000_s1193" type="#_x0000_t176" style="position:absolute;left:0;margin-left:117pt;margin-top:24.4pt;height:82.25pt;width:179.95pt;rotation:0f;z-index:251686912;"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8"/>
          <w:szCs w:val="28"/>
          <w:lang w:val="en-US" w:eastAsia="zh-CN" w:bidi="ar-SA"/>
        </w:rPr>
        <w:pict>
          <v:shape id="图片 258" o:spid="_x0000_s1194" type="#_x0000_t75" style="height:296.35pt;width:198pt;rotation:0f;" o:ole="f" fillcolor="#FFFFFF" filled="f" o:preferrelative="t" stroked="f" coordorigin="0,0" coordsize="21600,21600">
            <v:fill on="f" color2="#FFFFFF" focus="0%"/>
            <v:imagedata gain="65536f" blacklevel="0f" gamma="0" o:title="QQ图片20140625105330" r:id="rId129"/>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r>
        <w:rPr>
          <w:rFonts w:ascii="Times New Roman" w:hAnsi="Times New Roman"/>
          <w:b/>
          <w:bCs/>
          <w:sz w:val="24"/>
        </w:rPr>
        <w:t xml:space="preserve">       </w:t>
      </w: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Once users hit the “map” button, this page displays </w:t>
      </w:r>
      <w:r>
        <w:rPr>
          <w:rFonts w:ascii="Times New Roman" w:hAnsi="Times New Roman"/>
          <w:color w:val="000000"/>
          <w:sz w:val="24"/>
          <w:szCs w:val="24"/>
        </w:rPr>
        <w:t xml:space="preserve">a thumbnail map(1) to help users know the general position of all Locations related to scanned word on the map. </w:t>
      </w:r>
      <w:r>
        <w:rPr>
          <w:rFonts w:ascii="Times New Roman" w:hAnsi="Times New Roman"/>
          <w:sz w:val="24"/>
        </w:rPr>
        <w:t>Users can view the detailed map by clicking the thumbnail map.</w:t>
      </w:r>
      <w:r>
        <w:rPr>
          <w:rFonts w:ascii="Times New Roman" w:hAnsi="Times New Roman"/>
          <w:color w:val="000000"/>
          <w:sz w:val="24"/>
          <w:szCs w:val="24"/>
        </w:rPr>
        <w:t xml:space="preserve"> Below the thumbnai map, there is a</w:t>
      </w:r>
      <w:r>
        <w:rPr>
          <w:rFonts w:ascii="Times New Roman" w:hAnsi="Times New Roman"/>
          <w:sz w:val="24"/>
        </w:rPr>
        <w:t xml:space="preserve"> Locations list(2)</w:t>
      </w:r>
      <w:ins w:id="131" w:author="CAMT" w:date="2017-06-26T11:33:00Z">
        <w:r>
          <w:rPr>
            <w:rFonts w:ascii="Times New Roman" w:hAnsi="Times New Roman"/>
            <w:sz w:val="24"/>
          </w:rPr>
          <w:t xml:space="preserve"> which includes</w:t>
        </w:r>
      </w:ins>
      <w:r>
        <w:rPr>
          <w:rFonts w:ascii="Times New Roman" w:hAnsi="Times New Roman"/>
          <w:sz w:val="24"/>
        </w:rPr>
        <w:t xml:space="preserve"> Locations related to scanned word with the Location name both in Chinese and English. Users can select one Location from Locations list to view its location on </w:t>
      </w:r>
      <w:ins w:id="132" w:author="CAMT" w:date="2017-06-26T11:34:00Z">
        <w:r>
          <w:rPr>
            <w:rFonts w:ascii="Times New Roman" w:hAnsi="Times New Roman"/>
            <w:sz w:val="24"/>
          </w:rPr>
          <w:t xml:space="preserve">the </w:t>
        </w:r>
      </w:ins>
      <w:r>
        <w:rPr>
          <w:rFonts w:ascii="Times New Roman" w:hAnsi="Times New Roman"/>
          <w:sz w:val="24"/>
        </w:rPr>
        <w:t>map.</w:t>
      </w:r>
    </w:p>
    <w:p>
      <w:pPr>
        <w:autoSpaceDN w:val="0"/>
        <w:spacing w:beforeAutospacing="1" w:afterAutospacing="1"/>
        <w:rPr>
          <w:rFonts w:ascii="Times New Roman" w:hAnsi="Times New Roman"/>
          <w:b/>
          <w:bCs/>
          <w:sz w:val="32"/>
          <w:szCs w:val="32"/>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UI-0</w:t>
      </w:r>
      <w:r>
        <w:rPr>
          <w:rFonts w:hint="eastAsia" w:ascii="Times New Roman" w:hAnsi="Times New Roman"/>
          <w:b/>
          <w:bCs/>
          <w:sz w:val="32"/>
          <w:szCs w:val="32"/>
        </w:rPr>
        <w:t>7</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eastAsia="宋体" w:cs="Times New Roman"/>
          <w:sz w:val="24"/>
          <w:szCs w:val="28"/>
          <w:lang w:val="en-US" w:eastAsia="en-US" w:bidi="ar-SA"/>
        </w:rPr>
        <w:pict>
          <v:shape id="Flowchart: Alternate Process 167" o:spid="_x0000_s1195" type="#_x0000_t176" style="position:absolute;left:0;margin-left:100.45pt;margin-top:41pt;height:31.6pt;width:35.25pt;rotation:0f;z-index:25174016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b/>
          <w:bCs/>
          <w:sz w:val="28"/>
        </w:rPr>
        <w:t xml:space="preserve">      Page Name: Overall map for related Location list page</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sz w:val="24"/>
          <w:szCs w:val="28"/>
          <w:lang w:val="en-US" w:eastAsia="en-US" w:bidi="ar-SA"/>
        </w:rPr>
        <w:pict>
          <v:rect id="Quad Arrow 168" o:spid="_x0000_s1196" style="position:absolute;left:0;margin-left:76.75pt;margin-top:4.65pt;height:37.75pt;width:24.65pt;rotation:0f;z-index:25169203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b/>
          <w:bCs/>
          <w:sz w:val="28"/>
          <w:szCs w:val="28"/>
          <w:lang w:val="en-US" w:eastAsia="en-US" w:bidi="ar-SA"/>
        </w:rPr>
        <w:pict>
          <v:shape id="图片 75" o:spid="_x0000_s1197" type="#_x0000_t75" style="height:294.75pt;width:197.25pt;rotation:0f;" o:ole="f"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w:pict>
      </w:r>
      <w:r>
        <w:rPr>
          <w:rFonts w:ascii="Times New Roman" w:hAnsi="Times New Roman" w:eastAsia="宋体" w:cs="Times New Roman"/>
          <w:sz w:val="24"/>
          <w:szCs w:val="28"/>
          <w:lang w:val="en-US" w:eastAsia="en-US" w:bidi="ar-SA"/>
        </w:rPr>
        <w:pict>
          <v:rect id="Quad Arrow 170" o:spid="_x0000_s1198" style="position:absolute;left:0;margin-left:268.75pt;margin-top:207.15pt;height:37.75pt;width:24.65pt;rotation:0f;z-index:25174118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171" o:spid="_x0000_s1199" type="#_x0000_t176" style="position:absolute;left:0;margin-left:144.65pt;margin-top:111.3pt;height:119.05pt;width:128.3pt;rotation:0f;z-index:251691008;"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p>
    <w:p>
      <w:pPr>
        <w:autoSpaceDN w:val="0"/>
        <w:spacing w:beforeAutospacing="1" w:afterAutospacing="1"/>
        <w:rPr>
          <w:rFonts w:ascii="Times New Roman" w:hAnsi="Times New Roman"/>
          <w:b/>
          <w:bCs/>
          <w:sz w:val="24"/>
        </w:rPr>
      </w:pPr>
      <w:r>
        <w:rPr>
          <w:rFonts w:hint="eastAsia" w:ascii="Times New Roman" w:hAnsi="Times New Roman"/>
          <w:b/>
          <w:bCs/>
          <w:sz w:val="24"/>
        </w:rPr>
        <w:t xml:space="preserve">       </w:t>
      </w: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Once users hit the </w:t>
      </w:r>
      <w:r>
        <w:rPr>
          <w:rFonts w:ascii="Times New Roman" w:hAnsi="Times New Roman"/>
          <w:color w:val="000000"/>
          <w:sz w:val="24"/>
          <w:szCs w:val="24"/>
        </w:rPr>
        <w:t>thumbnail map</w:t>
      </w:r>
      <w:r>
        <w:rPr>
          <w:rFonts w:ascii="Times New Roman" w:hAnsi="Times New Roman"/>
          <w:sz w:val="24"/>
        </w:rPr>
        <w:t>, this page displays</w:t>
      </w:r>
      <w:r>
        <w:rPr>
          <w:rFonts w:ascii="Times New Roman" w:hAnsi="Times New Roman"/>
          <w:color w:val="000000"/>
          <w:sz w:val="24"/>
          <w:szCs w:val="24"/>
        </w:rPr>
        <w:t xml:space="preserve"> all Locations related to scanned word on one map (1). </w:t>
      </w:r>
      <w:r>
        <w:rPr>
          <w:rFonts w:ascii="Times New Roman" w:hAnsi="Times New Roman"/>
          <w:sz w:val="24"/>
        </w:rPr>
        <w:t>Users can view all of the related Locations on the map with markers.</w:t>
      </w:r>
      <w:r>
        <w:rPr>
          <w:rFonts w:ascii="Times New Roman" w:hAnsi="Times New Roman"/>
          <w:color w:val="000000"/>
          <w:sz w:val="24"/>
          <w:szCs w:val="24"/>
        </w:rPr>
        <w:t xml:space="preserve"> Moreover, users can view the Chinese Location name and English Location name of every Locations by clicking each marker. </w:t>
      </w:r>
      <w:r>
        <w:rPr>
          <w:rFonts w:ascii="Times New Roman" w:hAnsi="Times New Roman"/>
          <w:sz w:val="24"/>
        </w:rPr>
        <w:t xml:space="preserve">In the upper left corner of the screen, </w:t>
      </w:r>
      <w:ins w:id="133" w:author="CAMT" w:date="2017-06-26T11:34:00Z">
        <w:r>
          <w:rPr>
            <w:rFonts w:ascii="Times New Roman" w:hAnsi="Times New Roman"/>
            <w:sz w:val="24"/>
          </w:rPr>
          <w:t>there is</w:t>
        </w:r>
      </w:ins>
      <w:r>
        <w:rPr>
          <w:rFonts w:ascii="Times New Roman" w:hAnsi="Times New Roman"/>
          <w:sz w:val="24"/>
        </w:rPr>
        <w:t xml:space="preserve"> a “return” button (2) for users to return to the related Locations list page. </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UI-08:</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Related locations list not found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rect id="Quad Arrow 172" o:spid="_x0000_s1200" style="position:absolute;left:0;margin-left:307pt;margin-top:136.65pt;height:37.75pt;width:24.65pt;rotation:0f;z-index:25171763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173" o:spid="_x0000_s1201" type="#_x0000_t176" style="position:absolute;left:0;margin-left:105pt;margin-top:126.3pt;height:37.5pt;width:205.55pt;rotation:0f;z-index:251695104;"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图片 259" o:spid="_x0000_s1202" type="#_x0000_t75" style="height:295pt;width:200.05pt;rotation:0f;" o:ole="f" fillcolor="#FFFFFF" filled="f" o:preferrelative="t" stroked="f" coordorigin="0,0" coordsize="21600,21600">
            <v:fill on="f" color2="#FFFFFF" focus="0%"/>
            <v:imagedata gain="65536f" blacklevel="0f" gamma="0" o:title="QQ图片20140625105319" r:id="rId131"/>
            <o:lock v:ext="edit" position="f" selection="f" grouping="f" rotation="f" cropping="f" text="f" aspectratio="t"/>
            <w10:wrap type="none"/>
            <w10:anchorlock/>
          </v:shape>
        </w:pict>
      </w:r>
    </w:p>
    <w:p>
      <w:pPr>
        <w:pStyle w:val="14"/>
        <w:ind w:left="0"/>
        <w:rPr>
          <w:b/>
          <w:bCs/>
          <w:sz w:val="24"/>
        </w:rPr>
      </w:pPr>
      <w:r>
        <w:rPr>
          <w:rFonts w:hint="eastAsia"/>
          <w:b/>
          <w:bCs/>
          <w:sz w:val="24"/>
        </w:rPr>
        <w:t xml:space="preserve">          </w:t>
      </w:r>
    </w:p>
    <w:p>
      <w:pPr>
        <w:pStyle w:val="14"/>
        <w:ind w:left="0"/>
        <w:rPr>
          <w:color w:val="000000"/>
          <w:sz w:val="24"/>
          <w:szCs w:val="24"/>
        </w:rPr>
      </w:pPr>
      <w:r>
        <w:rPr>
          <w:rFonts w:hint="eastAsia"/>
          <w:b/>
          <w:bCs/>
          <w:sz w:val="24"/>
        </w:rPr>
        <w:t xml:space="preserve">          </w:t>
      </w:r>
      <w:r>
        <w:rPr>
          <w:b/>
          <w:bCs/>
          <w:sz w:val="24"/>
        </w:rPr>
        <w:t xml:space="preserve">Description: </w:t>
      </w:r>
      <w:r>
        <w:rPr>
          <w:sz w:val="24"/>
        </w:rPr>
        <w:t>This page displays the error massage “No location related to the scanned word or no internet connection”</w:t>
      </w:r>
      <w:ins w:id="134" w:author="CAMT" w:date="2017-06-26T11:35:00Z">
        <w:r>
          <w:rPr>
            <w:sz w:val="24"/>
          </w:rPr>
          <w:t xml:space="preserve"> </w:t>
        </w:r>
      </w:ins>
      <w:r>
        <w:rPr>
          <w:sz w:val="24"/>
        </w:rPr>
        <w:t xml:space="preserve">(1) when </w:t>
      </w:r>
      <w:r>
        <w:rPr>
          <w:color w:val="000000"/>
          <w:sz w:val="24"/>
          <w:szCs w:val="24"/>
        </w:rPr>
        <w:t xml:space="preserve">the scanned word is not a Location name or the scanned word is a location name but not in China or </w:t>
      </w:r>
      <w:ins w:id="135" w:author="CAMT" w:date="2017-06-26T11:35:00Z">
        <w:r>
          <w:rPr>
            <w:color w:val="000000"/>
            <w:sz w:val="24"/>
            <w:szCs w:val="24"/>
          </w:rPr>
          <w:t xml:space="preserve">(2) </w:t>
        </w:r>
      </w:ins>
      <w:ins w:id="136" w:author="CAMT" w:date="2017-06-26T11:36:00Z">
        <w:r>
          <w:rPr>
            <w:color w:val="000000"/>
            <w:sz w:val="24"/>
            <w:szCs w:val="24"/>
          </w:rPr>
          <w:t xml:space="preserve">when there is </w:t>
        </w:r>
      </w:ins>
      <w:r>
        <w:rPr>
          <w:color w:val="000000"/>
          <w:sz w:val="24"/>
          <w:szCs w:val="24"/>
        </w:rPr>
        <w:t>no Internet connection.</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UI-0</w:t>
      </w:r>
      <w:r>
        <w:rPr>
          <w:rFonts w:hint="eastAsia" w:ascii="Times New Roman" w:hAnsi="Times New Roman"/>
          <w:b/>
          <w:bCs/>
          <w:sz w:val="32"/>
          <w:szCs w:val="32"/>
        </w:rPr>
        <w:t>9</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eastAsia="宋体" w:cs="Times New Roman"/>
          <w:sz w:val="24"/>
          <w:szCs w:val="28"/>
          <w:lang w:val="en-US" w:eastAsia="en-US" w:bidi="ar-SA"/>
        </w:rPr>
        <w:pict>
          <v:shape id="Flowchart: Alternate Process 175" o:spid="_x0000_s1203" type="#_x0000_t176" style="position:absolute;left:0;margin-left:273.65pt;margin-top:70.3pt;height:39.05pt;width:40.5pt;rotation:0f;z-index:251697152;"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176" o:spid="_x0000_s1204" type="#_x0000_t176" style="position:absolute;left:0;margin-left:101.15pt;margin-top:70.3pt;height:39.05pt;width:40.5pt;rotation:0f;z-index:251698176;"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b/>
          <w:bCs/>
          <w:sz w:val="28"/>
        </w:rPr>
        <w:t xml:space="preserve">      Page Name: Single Location (from related Locations list) map view page</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sz w:val="24"/>
          <w:szCs w:val="28"/>
          <w:lang w:val="en-US" w:eastAsia="en-US" w:bidi="ar-SA"/>
        </w:rPr>
        <w:pict>
          <v:rect id="Quad Arrow 178" o:spid="_x0000_s1205" style="position:absolute;left:0;margin-left:265pt;margin-top:288.15pt;height:37.75pt;width:24.65pt;rotation:0f;z-index:25172070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4</w:t>
                  </w:r>
                </w:p>
              </w:txbxContent>
            </v:textbox>
          </v:rect>
        </w:pict>
      </w:r>
      <w:r>
        <w:rPr>
          <w:rFonts w:ascii="Times New Roman" w:hAnsi="Times New Roman" w:eastAsia="宋体" w:cs="Times New Roman"/>
          <w:sz w:val="24"/>
          <w:szCs w:val="28"/>
          <w:lang w:val="en-US" w:eastAsia="en-US" w:bidi="ar-SA"/>
        </w:rPr>
        <w:pict>
          <v:shape id="Flowchart: Alternate Process 177" o:spid="_x0000_s1206" type="#_x0000_t176" style="position:absolute;left:0;margin-left:227.5pt;margin-top:268.4pt;height:39.05pt;width:40.5pt;rotation:0f;z-index:25169920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rect id="Quad Arrow 179" o:spid="_x0000_s1207" style="position:absolute;left:0;margin-left:312.25pt;margin-top:120.9pt;height:37.75pt;width:24.65pt;rotation:0f;z-index:25172172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rect id="Quad Arrow 180" o:spid="_x0000_s1208" style="position:absolute;left:0;margin-left:310.75pt;margin-top:10.65pt;height:37.75pt;width:24.65pt;rotation:0f;z-index:25171968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rect id="Quad Arrow 181" o:spid="_x0000_s1209" style="position:absolute;left:0;margin-left:76pt;margin-top:13.65pt;height:37.75pt;width:24.65pt;rotation:0f;z-index:25171865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Times New Roman" w:hAnsi="Times New Roman" w:eastAsia="宋体" w:cs="Times New Roman"/>
          <w:sz w:val="24"/>
          <w:szCs w:val="28"/>
          <w:lang w:val="en-US" w:eastAsia="en-US" w:bidi="ar-SA"/>
        </w:rPr>
        <w:pict>
          <v:shape id="Flowchart: Alternate Process 182" o:spid="_x0000_s1210" type="#_x0000_t176" style="position:absolute;left:0;margin-left:101.15pt;margin-top:106.9pt;height:35.25pt;width:215.3pt;rotation:0f;z-index:251696128;"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8"/>
          <w:szCs w:val="28"/>
          <w:lang w:val="en-US" w:eastAsia="zh-CN" w:bidi="ar-SA"/>
        </w:rPr>
        <w:pict>
          <v:shape id="图片 260" o:spid="_x0000_s1211" type="#_x0000_t75" style="height:294.85pt;width:200.35pt;rotation:0f;" o:ole="f" fillcolor="#FFFFFF" filled="f" o:preferrelative="t" stroked="f" coordorigin="0,0" coordsize="21600,21600">
            <v:fill on="f" color2="#FFFFFF" focus="0%"/>
            <v:imagedata gain="65536f" blacklevel="0f" gamma="0" o:title="QQ图片20140625105307" r:id="rId132"/>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r>
        <w:rPr>
          <w:rFonts w:hint="eastAsia" w:ascii="Times New Roman" w:hAnsi="Times New Roman"/>
          <w:b/>
          <w:bCs/>
          <w:sz w:val="24"/>
        </w:rPr>
        <w:t xml:space="preserve">         </w:t>
      </w: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Once users hit one Location from related Locations list to get the map, this page displays</w:t>
      </w:r>
      <w:r>
        <w:rPr>
          <w:rFonts w:ascii="Times New Roman" w:hAnsi="Times New Roman"/>
          <w:color w:val="000000"/>
          <w:sz w:val="24"/>
          <w:szCs w:val="24"/>
        </w:rPr>
        <w:t xml:space="preserve"> the map of selected Location with a marker. </w:t>
      </w:r>
      <w:r>
        <w:rPr>
          <w:rFonts w:ascii="Times New Roman" w:hAnsi="Times New Roman"/>
          <w:sz w:val="24"/>
        </w:rPr>
        <w:t>Users can view the Chinese Location name and English Location name(1) by clicking the marker.</w:t>
      </w:r>
      <w:r>
        <w:rPr>
          <w:rFonts w:ascii="Times New Roman" w:hAnsi="Times New Roman"/>
          <w:color w:val="000000"/>
          <w:sz w:val="24"/>
          <w:szCs w:val="24"/>
        </w:rPr>
        <w:t xml:space="preserve"> Users can add this Location into their own Favorites by clicking the star button(2) in the uper right corner of the screen. </w:t>
      </w:r>
      <w:r>
        <w:rPr>
          <w:rFonts w:ascii="Times New Roman" w:hAnsi="Times New Roman"/>
          <w:sz w:val="24"/>
        </w:rPr>
        <w:t xml:space="preserve">In the upper left corner of the screen, </w:t>
      </w:r>
      <w:ins w:id="137" w:author="CAMT" w:date="2017-06-26T11:36:00Z">
        <w:r>
          <w:rPr>
            <w:rFonts w:ascii="Times New Roman" w:hAnsi="Times New Roman"/>
            <w:sz w:val="24"/>
          </w:rPr>
          <w:t>there is</w:t>
        </w:r>
      </w:ins>
      <w:r>
        <w:rPr>
          <w:rFonts w:ascii="Times New Roman" w:hAnsi="Times New Roman"/>
          <w:sz w:val="24"/>
        </w:rPr>
        <w:t xml:space="preserve"> a “return” button(3) for users to return to the related Locations list page. At the bottom of the screen, users can click “Get route” button(4) to get the route from currect position to selected Location.</w:t>
      </w: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10</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Single Location get route page</w:t>
      </w:r>
    </w:p>
    <w:p>
      <w:pPr>
        <w:autoSpaceDN w:val="0"/>
        <w:spacing w:beforeAutospacing="1" w:afterAutospacing="1"/>
        <w:jc w:val="left"/>
        <w:rPr>
          <w:rFonts w:ascii="Times New Roman" w:hAnsi="Times New Roman"/>
          <w:b/>
          <w:bCs/>
          <w:sz w:val="28"/>
        </w:rPr>
      </w:pPr>
      <w:r>
        <w:rPr>
          <w:rFonts w:ascii="Times New Roman" w:hAnsi="Times New Roman" w:eastAsia="宋体" w:cs="Times New Roman"/>
          <w:sz w:val="24"/>
          <w:szCs w:val="28"/>
          <w:lang w:val="en-US" w:eastAsia="en-US" w:bidi="ar-SA"/>
        </w:rPr>
        <w:pict>
          <v:rect id="Quad Arrow 189" o:spid="_x0000_s1212" style="position:absolute;left:0;margin-left:347.5pt;margin-top:151.65pt;height:37.75pt;width:24.65pt;rotation:0f;z-index:251759616;" o:ole="f" fillcolor="#FFFFFF" filled="f" o:preferrelative="t" stroked="f" coordsize="21600,21600">
            <v:fill on="f" color2="#FFFFFF" focus="0%"/>
            <v:imagedata gain="65536f" blacklevel="0f" gamma="0"/>
            <o:lock v:ext="edit" position="f" selection="f" grouping="f" rotation="f" cropping="f" text="f" aspectratio="f"/>
            <v:textbox>
              <w:txbxContent>
                <w:p>
                  <w:pPr>
                    <w:rPr>
                      <w:rFonts w:hint="eastAsia" w:eastAsia="宋体"/>
                      <w:b/>
                      <w:bCs/>
                      <w:color w:val="FF0000"/>
                      <w:sz w:val="44"/>
                      <w:szCs w:val="44"/>
                      <w:lang w:val="en-US" w:eastAsia="zh-CN"/>
                    </w:rPr>
                  </w:pPr>
                  <w:r>
                    <w:rPr>
                      <w:rFonts w:hint="eastAsia"/>
                      <w:b/>
                      <w:bCs/>
                      <w:color w:val="FF0000"/>
                      <w:sz w:val="44"/>
                      <w:szCs w:val="44"/>
                      <w:lang w:val="en-US" w:eastAsia="zh-CN"/>
                    </w:rPr>
                    <w:t>3</w:t>
                  </w:r>
                </w:p>
              </w:txbxContent>
            </v:textbox>
          </v:rect>
        </w:pict>
      </w:r>
      <w:r>
        <w:rPr>
          <w:rFonts w:ascii="Times New Roman" w:hAnsi="Times New Roman" w:eastAsia="宋体" w:cs="Times New Roman"/>
          <w:sz w:val="24"/>
          <w:szCs w:val="28"/>
          <w:lang w:val="en-US" w:eastAsia="en-US" w:bidi="ar-SA"/>
        </w:rPr>
        <w:pict>
          <v:shape id="Flowchart: Alternate Process 190" o:spid="_x0000_s1213" type="#_x0000_t176" style="position:absolute;left:0;margin-left:276.65pt;margin-top:117.55pt;height:53.7pt;width:73.5pt;rotation:0f;z-index:251758592;"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185" o:spid="_x0000_s1214" type="#_x0000_t176" style="position:absolute;left:0;margin-left:140.95pt;margin-top:114.45pt;height:45.15pt;width:33.65pt;rotation:0f;z-index:251746304;"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rect id="Quad Arrow 184" o:spid="_x0000_s1215" style="position:absolute;left:0;margin-left:173.6pt;margin-top:148.85pt;height:37.75pt;width:24.65pt;rotation:0f;z-index:25174732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rect id="Quad Arrow 186" o:spid="_x0000_s1216" style="position:absolute;left:0;margin-left:61.85pt;margin-top:185.6pt;height:37.75pt;width:24.65pt;rotation:0f;z-index:25172275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187" o:spid="_x0000_s1217" type="#_x0000_t176" style="position:absolute;left:0;margin-left:17.9pt;margin-top:148.85pt;height:53.7pt;width:48.1pt;rotation:0f;z-index:251700224;"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Times New Roman"/>
          <w:snapToGrid w:val="0"/>
          <w:color w:val="000000"/>
          <w:w w:val="0"/>
          <w:sz w:val="16"/>
          <w:szCs w:val="16"/>
          <w:u w:val="none" w:color="000000"/>
          <w:shd w:val="clear" w:color="000000" w:fill="000000"/>
        </w:rPr>
        <w:t xml:space="preserve"> </w:t>
      </w:r>
      <w:r>
        <w:rPr>
          <w:rFonts w:ascii="Times New Roman" w:hAnsi="Times New Roman" w:eastAsia="宋体" w:cs="Times New Roman"/>
          <w:b/>
          <w:bCs/>
          <w:sz w:val="28"/>
          <w:szCs w:val="28"/>
          <w:lang w:val="en-US" w:eastAsia="zh-CN" w:bidi="ar-SA"/>
        </w:rPr>
        <w:pict>
          <v:shape id="图片 261" o:spid="_x0000_s1218" type="#_x0000_t75" style="height:300.8pt;width:199.35pt;rotation:0f;" o:ole="f" fillcolor="#FFFFFF" filled="f" o:preferrelative="t" stroked="f" coordorigin="0,0" coordsize="21600,21600">
            <v:fill on="f" color2="#FFFFFF" focus="0%"/>
            <v:imagedata gain="65536f" blacklevel="0f" gamma="0" o:title="QQ图片20140625105325" r:id="rId133"/>
            <o:lock v:ext="edit" position="f" selection="f" grouping="f" rotation="f" cropping="f" text="f" aspectratio="t"/>
            <w10:wrap type="none"/>
            <w10:anchorlock/>
          </v:shape>
        </w:pict>
      </w:r>
      <w:r>
        <w:rPr>
          <w:rFonts w:hint="eastAsia" w:ascii="Times New Roman" w:hAnsi="Times New Roman"/>
          <w:b/>
          <w:bCs/>
          <w:sz w:val="28"/>
          <w:lang w:val="en-US" w:eastAsia="zh-CN"/>
        </w:rPr>
        <w:t xml:space="preserve">    </w:t>
      </w:r>
      <w:r>
        <w:rPr>
          <w:rFonts w:ascii="Times New Roman" w:hAnsi="Times New Roman" w:eastAsia="宋体" w:cs="Times New Roman"/>
          <w:b/>
          <w:bCs/>
          <w:sz w:val="28"/>
          <w:szCs w:val="28"/>
          <w:lang w:val="en-US" w:eastAsia="zh-CN" w:bidi="ar-SA"/>
        </w:rPr>
        <w:pict>
          <v:shape id="图片 262" o:spid="_x0000_s1219" type="#_x0000_t75" style="height:300.45pt;width:199.1pt;rotation:0f;" o:ole="f" fillcolor="#FFFFFF" filled="f" o:preferrelative="t" stroked="f" coordorigin="0,0" coordsize="21600,21600">
            <v:fill on="f" color2="#FFFFFF" focus="0%"/>
            <v:imagedata gain="65536f" blacklevel="0f" gamma="0" o:title="QQ图片20140625105240" r:id="rId134"/>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After users click “Get Route” button to get route from their own current position to the selected Location from Location list which is related to the scanned word, there are two markers to show users’ current position(1) and selected Location (2) on the map, and also a poly line to show the route between two markers. </w:t>
      </w:r>
      <w:r>
        <w:rPr>
          <w:rFonts w:hint="eastAsia" w:ascii="Times New Roman" w:hAnsi="Times New Roman"/>
          <w:sz w:val="24"/>
          <w:lang w:val="en-US" w:eastAsia="zh-CN"/>
        </w:rPr>
        <w:t xml:space="preserve">If </w:t>
      </w:r>
      <w:r>
        <w:rPr>
          <w:rFonts w:ascii="Times New Roman" w:hAnsi="Times New Roman"/>
          <w:sz w:val="24"/>
        </w:rPr>
        <w:t>the current position (</w:t>
      </w:r>
      <w:r>
        <w:rPr>
          <w:rFonts w:hint="eastAsia" w:ascii="Times New Roman" w:hAnsi="Times New Roman"/>
          <w:sz w:val="24"/>
          <w:lang w:val="en-US" w:eastAsia="zh-CN"/>
        </w:rPr>
        <w:t>3</w:t>
      </w:r>
      <w:r>
        <w:rPr>
          <w:rFonts w:ascii="Times New Roman" w:hAnsi="Times New Roman"/>
          <w:sz w:val="24"/>
        </w:rPr>
        <w:t xml:space="preserve">) is not in China and it is too far from China, there is no route between current position and selected Location in China. </w:t>
      </w: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1</w:t>
      </w:r>
      <w:r>
        <w:rPr>
          <w:rFonts w:hint="eastAsia" w:ascii="Times New Roman" w:hAnsi="Times New Roman"/>
          <w:b/>
          <w:bCs/>
          <w:sz w:val="32"/>
          <w:szCs w:val="32"/>
          <w:lang w:val="en-US" w:eastAsia="zh-CN"/>
        </w:rPr>
        <w:t>1</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Add Location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rect id="Quad Arrow 192" o:spid="_x0000_s1220" style="position:absolute;left:0;margin-left:313pt;margin-top:81.15pt;height:37.75pt;width:24.65pt;rotation:0f;z-index:25172377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193" o:spid="_x0000_s1221" type="#_x0000_t176" style="position:absolute;left:0;margin-left:190.55pt;margin-top:44.95pt;height:60pt;width:125.15pt;rotation:0f;z-index:251701248;"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Picture 123" o:spid="_x0000_s1222" type="#_x0000_t75" style="height:295.5pt;width:198pt;rotation:0f;" o:ole="f" fillcolor="#FFFFFF" filled="f" o:preferrelative="t" stroked="f" coordorigin="0,0" coordsize="21600,21600">
            <v:fill on="f" color2="#FFFFFF" focus="0%"/>
            <v:imagedata gain="65536f" blacklevel="0f" gamma="0" o:title="" r:id="rId135"/>
            <o:lock v:ext="edit" position="f" selection="f" grouping="f" rotation="f" cropping="f" text="f" aspectratio="t"/>
            <w10:wrap type="none"/>
            <w10:anchorlock/>
          </v:shape>
        </w:pict>
      </w:r>
    </w:p>
    <w:p>
      <w:pPr>
        <w:tabs>
          <w:tab w:val="left" w:pos="342"/>
        </w:tabs>
        <w:ind w:left="-200" w:leftChars="-91"/>
        <w:rPr>
          <w:rFonts w:ascii="Times New Roman" w:hAnsi="Times New Roman"/>
          <w:b/>
          <w:bCs/>
          <w:sz w:val="24"/>
        </w:rPr>
      </w:pPr>
      <w:r>
        <w:rPr>
          <w:rFonts w:ascii="Times New Roman" w:hAnsi="Times New Roman"/>
          <w:b/>
          <w:bCs/>
          <w:sz w:val="24"/>
        </w:rPr>
        <w:t xml:space="preserve">          </w:t>
      </w:r>
    </w:p>
    <w:p>
      <w:pPr>
        <w:tabs>
          <w:tab w:val="left" w:pos="342"/>
        </w:tabs>
        <w:ind w:left="-200" w:leftChars="-9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After users hit star button to add the selected Location into the Favorites, this page displays</w:t>
      </w:r>
      <w:r>
        <w:rPr>
          <w:rFonts w:ascii="Times New Roman" w:hAnsi="Times New Roman"/>
          <w:color w:val="000000"/>
          <w:sz w:val="24"/>
          <w:szCs w:val="24"/>
        </w:rPr>
        <w:t xml:space="preserve"> the Location information that users can add into Favorites. The Location information includes Location Chinese name, Location English name, Geometry information, Location description and Pictures. Users can </w:t>
      </w:r>
      <w:r>
        <w:rPr>
          <w:rFonts w:ascii="Times New Roman" w:hAnsi="Times New Roman"/>
          <w:sz w:val="24"/>
        </w:rPr>
        <w:t>add pictures and description information about the selected Location, and can also edit the provided English Location name(1).</w:t>
      </w:r>
    </w:p>
    <w:p>
      <w:pPr>
        <w:autoSpaceDN w:val="0"/>
        <w:spacing w:beforeAutospacing="1" w:afterAutospacing="1"/>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1</w:t>
      </w:r>
      <w:r>
        <w:rPr>
          <w:rFonts w:hint="eastAsia" w:ascii="Times New Roman" w:hAnsi="Times New Roman"/>
          <w:b/>
          <w:bCs/>
          <w:sz w:val="32"/>
          <w:szCs w:val="32"/>
          <w:lang w:val="en-US" w:eastAsia="zh-CN"/>
        </w:rPr>
        <w:t>2</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Customized gallery page </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rect id="Quad Arrow 195" o:spid="_x0000_s1223" style="position:absolute;left:0;margin-left:314.5pt;margin-top:276.15pt;height:37.75pt;width:24.65pt;rotation:0f;z-index:25174425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rect id="Quad Arrow 196" o:spid="_x0000_s1224" style="position:absolute;left:0;margin-left:178pt;margin-top:17.4pt;height:37.75pt;width:24.65pt;rotation:0f;z-index:25174528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197" o:spid="_x0000_s1225" type="#_x0000_t176" style="position:absolute;left:0;margin-left:99.9pt;margin-top:263.5pt;height:39.55pt;width:215.05pt;rotation:0f;z-index:251742208;"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198" o:spid="_x0000_s1226" type="#_x0000_t176" style="position:absolute;left:0;margin-left:156.85pt;margin-top:10.5pt;height:24.95pt;width:23.85pt;rotation:0f;z-index:251743232;"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Picture 124" o:spid="_x0000_s1227" type="#_x0000_t75" style="height:294.75pt;width:196.5pt;rotation:0f;" o:ole="f" fillcolor="#FFFFFF" filled="f" o:preferrelative="t" stroked="f" coordorigin="0,0" coordsize="21600,21600">
            <v:fill on="f" color2="#FFFFFF" focus="0%"/>
            <v:imagedata gain="65536f" blacklevel="0f" gamma="0" o:title="" r:id="rId136"/>
            <o:lock v:ext="edit" position="f" selection="f" grouping="f" rotation="f" cropping="f" text="f" aspectratio="t"/>
            <w10:wrap type="none"/>
            <w10:anchorlock/>
          </v:shape>
        </w:pict>
      </w:r>
    </w:p>
    <w:p>
      <w:pPr>
        <w:tabs>
          <w:tab w:val="left" w:pos="342"/>
        </w:tabs>
        <w:ind w:left="-200" w:leftChars="-91"/>
        <w:rPr>
          <w:rFonts w:ascii="Times New Roman" w:hAnsi="Times New Roman"/>
          <w:b/>
          <w:bCs/>
          <w:sz w:val="24"/>
        </w:rPr>
      </w:pPr>
      <w:r>
        <w:rPr>
          <w:rFonts w:ascii="Times New Roman" w:hAnsi="Times New Roman"/>
          <w:b/>
          <w:bCs/>
          <w:sz w:val="24"/>
        </w:rPr>
        <w:t xml:space="preserve">         </w:t>
      </w:r>
    </w:p>
    <w:p>
      <w:pPr>
        <w:tabs>
          <w:tab w:val="left" w:pos="342"/>
        </w:tabs>
        <w:ind w:left="-200" w:leftChars="-9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 Description: </w:t>
      </w:r>
      <w:r>
        <w:rPr>
          <w:rFonts w:ascii="Times New Roman" w:hAnsi="Times New Roman"/>
          <w:sz w:val="24"/>
        </w:rPr>
        <w:t>After users hit “Add picture” button in the add Location page, this page is for users to choose the pictures that they want to add from gallery. It displays</w:t>
      </w:r>
      <w:r>
        <w:rPr>
          <w:rFonts w:ascii="Times New Roman" w:hAnsi="Times New Roman"/>
          <w:color w:val="000000"/>
          <w:sz w:val="24"/>
          <w:szCs w:val="24"/>
        </w:rPr>
        <w:t xml:space="preserve"> all the pictures from gallery. Users can choose the pictures by clicking it, and we will provide (√) (1) for users to know which picture they selected. After users selected the pictures, they can click “Select” button (2) to finish add picture</w:t>
      </w:r>
      <w:ins w:id="138" w:author="CAMT" w:date="2017-06-26T11:42:00Z">
        <w:r>
          <w:rPr>
            <w:rFonts w:ascii="Times New Roman" w:hAnsi="Times New Roman"/>
            <w:color w:val="000000"/>
            <w:sz w:val="24"/>
            <w:szCs w:val="24"/>
          </w:rPr>
          <w:t>s</w:t>
        </w:r>
      </w:ins>
      <w:r>
        <w:rPr>
          <w:rFonts w:ascii="Times New Roman" w:hAnsi="Times New Roman"/>
          <w:color w:val="000000"/>
          <w:sz w:val="24"/>
          <w:szCs w:val="24"/>
        </w:rPr>
        <w:t>.</w:t>
      </w:r>
    </w:p>
    <w:p>
      <w:pPr>
        <w:tabs>
          <w:tab w:val="left" w:pos="342"/>
        </w:tabs>
        <w:ind w:left="-200" w:leftChars="-91"/>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1</w:t>
      </w:r>
      <w:r>
        <w:rPr>
          <w:rFonts w:hint="eastAsia" w:ascii="Times New Roman" w:hAnsi="Times New Roman"/>
          <w:b/>
          <w:bCs/>
          <w:sz w:val="32"/>
          <w:szCs w:val="32"/>
          <w:lang w:val="en-US" w:eastAsia="zh-CN"/>
        </w:rPr>
        <w:t>3</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Add Location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shape id="Picture 125" o:spid="_x0000_s1228" type="#_x0000_t75" style="height:296.25pt;width:197.25pt;rotation:0f;" o:ole="f"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After users provide the description for selected Location, edit the Location English name and also select the pictures from gallery to add, “Add Location” page display</w:t>
      </w:r>
      <w:ins w:id="139" w:author="CAMT" w:date="2017-06-26T11:43:00Z">
        <w:r>
          <w:rPr>
            <w:rFonts w:ascii="Times New Roman" w:hAnsi="Times New Roman"/>
            <w:sz w:val="24"/>
          </w:rPr>
          <w:t>s the contents added</w:t>
        </w:r>
      </w:ins>
      <w:ins w:id="140" w:author="CAMT" w:date="2017-06-26T11:44:00Z">
        <w:r>
          <w:rPr>
            <w:rFonts w:ascii="Times New Roman" w:hAnsi="Times New Roman"/>
            <w:sz w:val="24"/>
          </w:rPr>
          <w:t xml:space="preserve"> or edited</w:t>
        </w:r>
      </w:ins>
      <w:ins w:id="141" w:author="CAMT" w:date="2017-06-26T11:43:00Z">
        <w:r>
          <w:rPr>
            <w:rFonts w:ascii="Times New Roman" w:hAnsi="Times New Roman"/>
            <w:sz w:val="24"/>
          </w:rPr>
          <w:t xml:space="preserve"> as shown</w:t>
        </w:r>
      </w:ins>
      <w:r>
        <w:rPr>
          <w:rFonts w:ascii="Times New Roman" w:hAnsi="Times New Roman"/>
          <w:sz w:val="24"/>
        </w:rPr>
        <w:t xml:space="preserve"> above, then users can select “Ok” button to confirm the addition operation, or select “Cancel” button to cancel the adding operation. </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1</w:t>
      </w:r>
      <w:r>
        <w:rPr>
          <w:rFonts w:hint="eastAsia" w:ascii="Times New Roman" w:hAnsi="Times New Roman"/>
          <w:b/>
          <w:bCs/>
          <w:sz w:val="32"/>
          <w:szCs w:val="32"/>
          <w:lang w:val="en-US" w:eastAsia="zh-CN"/>
        </w:rPr>
        <w:t>4</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Favorites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rect id="Quad Arrow 201" o:spid="_x0000_s1229" style="position:absolute;left:0;margin-left:310.75pt;margin-top:80.4pt;height:37.75pt;width:24.65pt;rotation:0f;z-index:25172480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rect id="Quad Arrow 202" o:spid="_x0000_s1230" style="position:absolute;left:0;margin-left:184.75pt;margin-top:284.4pt;height:37.75pt;width:24.65pt;rotation:0f;z-index:25172582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rect id="Quad Arrow 203" o:spid="_x0000_s1231" style="position:absolute;left:0;margin-left:263.5pt;margin-top:284.4pt;height:37.75pt;width:24.65pt;rotation:0f;z-index:25172684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3</w:t>
                  </w:r>
                </w:p>
              </w:txbxContent>
            </v:textbox>
          </v:rect>
        </w:pict>
      </w:r>
      <w:r>
        <w:rPr>
          <w:rFonts w:ascii="Times New Roman" w:hAnsi="Times New Roman" w:eastAsia="宋体" w:cs="Times New Roman"/>
          <w:sz w:val="24"/>
          <w:szCs w:val="28"/>
          <w:lang w:val="en-US" w:eastAsia="en-US" w:bidi="ar-SA"/>
        </w:rPr>
        <w:pict>
          <v:shape id="Flowchart: Alternate Process 204" o:spid="_x0000_s1232" type="#_x0000_t176" style="position:absolute;left:0;margin-left:100.45pt;margin-top:24.4pt;height:81.75pt;width:214.65pt;rotation:0f;z-index:25170432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205" o:spid="_x0000_s1233" type="#_x0000_t176" style="position:absolute;left:0;margin-left:148.4pt;margin-top:264.55pt;height:39.05pt;width:40.5pt;rotation:0f;z-index:251703296;"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206" o:spid="_x0000_s1234" type="#_x0000_t176" style="position:absolute;left:0;margin-left:229.4pt;margin-top:263.8pt;height:39.05pt;width:40.5pt;rotation:0f;z-index:251702272;"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图片 266" o:spid="_x0000_s1235" type="#_x0000_t75" style="height:296.5pt;width:200.15pt;rotation:0f;" o:ole="f" fillcolor="#FFFFFF" filled="f" o:preferrelative="t" stroked="f" coordorigin="0,0" coordsize="21600,21600">
            <v:fill on="f" color2="#FFFFFF" focus="0%"/>
            <v:imagedata gain="65536f" blacklevel="0f" gamma="0" o:title="QQ图片20140625105314" r:id="rId138"/>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sz w:val="24"/>
        </w:rPr>
      </w:pPr>
    </w:p>
    <w:p>
      <w:pPr>
        <w:tabs>
          <w:tab w:val="left" w:pos="342"/>
        </w:tabs>
        <w:ind w:left="-200" w:leftChars="-9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Description:</w:t>
      </w:r>
      <w:r>
        <w:rPr>
          <w:rFonts w:ascii="Times New Roman" w:hAnsi="Times New Roman"/>
          <w:sz w:val="24"/>
        </w:rPr>
        <w:t xml:space="preserve"> This page is used for users to view the Favorites list after they click “Favorites” button. Favorites page provides a thumbnail map (1) at the top of screen to show the general position of Locations from Favorites list. Users can click this map to get a detailed map for all Locations from Favorites. Below the map, it </w:t>
      </w:r>
      <w:ins w:id="142" w:author="CAMT" w:date="2017-06-26T11:47:00Z">
        <w:r>
          <w:rPr>
            <w:rFonts w:ascii="Times New Roman" w:hAnsi="Times New Roman"/>
            <w:sz w:val="24"/>
          </w:rPr>
          <w:t>provides</w:t>
        </w:r>
      </w:ins>
      <w:r>
        <w:rPr>
          <w:rFonts w:ascii="Times New Roman" w:hAnsi="Times New Roman"/>
          <w:sz w:val="24"/>
        </w:rPr>
        <w:t xml:space="preserve"> a Locations list that users have saved in their own Favorites. </w:t>
      </w:r>
      <w:ins w:id="143" w:author="CAMT" w:date="2017-06-26T11:48:00Z">
        <w:r>
          <w:rPr>
            <w:rFonts w:ascii="Times New Roman" w:hAnsi="Times New Roman"/>
            <w:sz w:val="24"/>
          </w:rPr>
          <w:t>The list</w:t>
        </w:r>
      </w:ins>
      <w:r>
        <w:rPr>
          <w:rFonts w:ascii="Times New Roman" w:hAnsi="Times New Roman"/>
          <w:sz w:val="24"/>
        </w:rPr>
        <w:t xml:space="preserve"> </w:t>
      </w:r>
      <w:ins w:id="144" w:author="CAMT" w:date="2017-06-26T11:48:00Z">
        <w:r>
          <w:rPr>
            <w:rFonts w:ascii="Times New Roman" w:hAnsi="Times New Roman"/>
            <w:sz w:val="24"/>
          </w:rPr>
          <w:t xml:space="preserve">shows the </w:t>
        </w:r>
      </w:ins>
      <w:r>
        <w:rPr>
          <w:rFonts w:ascii="Times New Roman" w:hAnsi="Times New Roman"/>
          <w:sz w:val="24"/>
        </w:rPr>
        <w:t xml:space="preserve">Location name in both Chinese and English, and also the date </w:t>
      </w:r>
      <w:ins w:id="145" w:author="CAMT" w:date="2017-06-26T11:48:00Z">
        <w:r>
          <w:rPr>
            <w:rFonts w:ascii="Times New Roman" w:hAnsi="Times New Roman"/>
            <w:sz w:val="24"/>
          </w:rPr>
          <w:t xml:space="preserve">that </w:t>
        </w:r>
      </w:ins>
      <w:r>
        <w:rPr>
          <w:rFonts w:ascii="Times New Roman" w:hAnsi="Times New Roman"/>
          <w:sz w:val="24"/>
        </w:rPr>
        <w:t>the Location</w:t>
      </w:r>
      <w:ins w:id="146" w:author="CAMT" w:date="2017-06-26T11:48:00Z">
        <w:r>
          <w:rPr>
            <w:rFonts w:ascii="Times New Roman" w:hAnsi="Times New Roman"/>
            <w:sz w:val="24"/>
          </w:rPr>
          <w:t xml:space="preserve"> wa</w:t>
        </w:r>
      </w:ins>
      <w:r>
        <w:rPr>
          <w:rFonts w:ascii="Times New Roman" w:hAnsi="Times New Roman"/>
          <w:sz w:val="24"/>
        </w:rPr>
        <w:t>s added. Users can click “Sort” button (2) to sort Locations by province. And they can click “search” button (3) to search Locations by English keyword as well.</w:t>
      </w: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1</w:t>
      </w:r>
      <w:r>
        <w:rPr>
          <w:rFonts w:hint="eastAsia" w:ascii="Times New Roman" w:hAnsi="Times New Roman"/>
          <w:b/>
          <w:bCs/>
          <w:sz w:val="32"/>
          <w:szCs w:val="32"/>
          <w:lang w:val="en-US" w:eastAsia="zh-CN"/>
        </w:rPr>
        <w:t>5</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Locations (from related Locations list) overall map view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shape id="图片 101" o:spid="_x0000_s1236" type="#_x0000_t75" style="height:295.5pt;width:195.75pt;rotation:0f;" o:ole="f" fillcolor="#FFFFFF" filled="f" o:preferrelative="t" stroked="f" coordorigin="0,0" coordsize="21600,21600">
            <v:fill on="f" color2="#FFFFFF" focus="0%"/>
            <v:imagedata gain="65536f" blacklevel="0f" gamma="0" o:title="" r:id="rId139"/>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r>
        <w:rPr>
          <w:rFonts w:ascii="Times New Roman" w:hAnsi="Times New Roman"/>
          <w:b/>
          <w:bCs/>
          <w:sz w:val="24"/>
        </w:rPr>
        <w:t xml:space="preserve">       </w:t>
      </w: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Once users hit the </w:t>
      </w:r>
      <w:r>
        <w:rPr>
          <w:rFonts w:ascii="Times New Roman" w:hAnsi="Times New Roman"/>
          <w:color w:val="000000"/>
          <w:sz w:val="24"/>
          <w:szCs w:val="24"/>
        </w:rPr>
        <w:t>thumbnail map in the Favorites page</w:t>
      </w:r>
      <w:r>
        <w:rPr>
          <w:rFonts w:ascii="Times New Roman" w:hAnsi="Times New Roman"/>
          <w:sz w:val="24"/>
        </w:rPr>
        <w:t>, this page displays</w:t>
      </w:r>
      <w:r>
        <w:rPr>
          <w:rFonts w:ascii="Times New Roman" w:hAnsi="Times New Roman"/>
          <w:color w:val="000000"/>
          <w:sz w:val="24"/>
          <w:szCs w:val="24"/>
        </w:rPr>
        <w:t xml:space="preserve"> all Locations from Favorites on one map. </w:t>
      </w:r>
      <w:r>
        <w:rPr>
          <w:rFonts w:ascii="Times New Roman" w:hAnsi="Times New Roman"/>
          <w:sz w:val="24"/>
        </w:rPr>
        <w:t>Users can view all of the stored Locations on the map with markers.</w:t>
      </w:r>
      <w:r>
        <w:rPr>
          <w:rFonts w:ascii="Times New Roman" w:hAnsi="Times New Roman"/>
          <w:color w:val="000000"/>
          <w:sz w:val="24"/>
          <w:szCs w:val="24"/>
        </w:rPr>
        <w:t xml:space="preserve"> </w:t>
      </w:r>
      <w:ins w:id="147" w:author="CAMT" w:date="2017-06-26T11:49:00Z">
        <w:r>
          <w:rPr>
            <w:rFonts w:ascii="Times New Roman" w:hAnsi="Times New Roman"/>
            <w:color w:val="000000"/>
            <w:sz w:val="24"/>
            <w:szCs w:val="24"/>
          </w:rPr>
          <w:t>U</w:t>
        </w:r>
      </w:ins>
      <w:r>
        <w:rPr>
          <w:rFonts w:ascii="Times New Roman" w:hAnsi="Times New Roman"/>
          <w:color w:val="000000"/>
          <w:sz w:val="24"/>
          <w:szCs w:val="24"/>
        </w:rPr>
        <w:t xml:space="preserve">sers can </w:t>
      </w:r>
      <w:ins w:id="148" w:author="CAMT" w:date="2017-06-26T11:49:00Z">
        <w:r>
          <w:rPr>
            <w:rFonts w:ascii="Times New Roman" w:hAnsi="Times New Roman"/>
            <w:color w:val="000000"/>
            <w:sz w:val="24"/>
            <w:szCs w:val="24"/>
          </w:rPr>
          <w:t xml:space="preserve">also </w:t>
        </w:r>
      </w:ins>
      <w:r>
        <w:rPr>
          <w:rFonts w:ascii="Times New Roman" w:hAnsi="Times New Roman"/>
          <w:color w:val="000000"/>
          <w:sz w:val="24"/>
          <w:szCs w:val="24"/>
        </w:rPr>
        <w:t xml:space="preserve">view the Chinese Location name and English Location name of every Locations by clicking each marker. </w:t>
      </w:r>
      <w:r>
        <w:rPr>
          <w:rFonts w:ascii="Times New Roman" w:hAnsi="Times New Roman"/>
          <w:sz w:val="24"/>
        </w:rPr>
        <w:t xml:space="preserve">In the upper left corner of the screen, </w:t>
      </w:r>
      <w:ins w:id="149" w:author="CAMT" w:date="2017-06-26T11:49:00Z">
        <w:r>
          <w:rPr>
            <w:rFonts w:ascii="Times New Roman" w:hAnsi="Times New Roman"/>
            <w:sz w:val="24"/>
          </w:rPr>
          <w:t>there is</w:t>
        </w:r>
      </w:ins>
      <w:r>
        <w:rPr>
          <w:rFonts w:ascii="Times New Roman" w:hAnsi="Times New Roman"/>
          <w:sz w:val="24"/>
        </w:rPr>
        <w:t xml:space="preserve"> a “return” button for users to return to the Favorites page. </w:t>
      </w: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1</w:t>
      </w:r>
      <w:r>
        <w:rPr>
          <w:rFonts w:hint="eastAsia" w:ascii="Times New Roman" w:hAnsi="Times New Roman"/>
          <w:b/>
          <w:bCs/>
          <w:sz w:val="32"/>
          <w:szCs w:val="32"/>
          <w:lang w:val="en-US" w:eastAsia="zh-CN"/>
        </w:rPr>
        <w:t>6</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Location information page </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shape id="Picture 128" o:spid="_x0000_s1237" type="#_x0000_t75" style="height:297.75pt;width:198pt;rotation:0f;" o:ole="f" fillcolor="#FFFFFF" filled="f" o:preferrelative="t" stroked="f" coordorigin="0,0" coordsize="21600,21600">
            <v:fill on="f" color2="#FFFFFF" focus="0%"/>
            <v:imagedata gain="65536f" blacklevel="0f" gamma="0" o:title="" r:id="rId140"/>
            <o:lock v:ext="edit" position="f" selection="f" grouping="f" rotation="f" cropping="f" text="f" aspectratio="t"/>
            <w10:wrap type="none"/>
            <w10:anchorlock/>
          </v:shape>
        </w:pict>
      </w:r>
    </w:p>
    <w:p>
      <w:pPr>
        <w:tabs>
          <w:tab w:val="left" w:pos="342"/>
        </w:tabs>
        <w:ind w:left="-200" w:leftChars="-91"/>
        <w:rPr>
          <w:rFonts w:ascii="Times New Roman" w:hAnsi="Times New Roman"/>
          <w:b/>
          <w:bCs/>
          <w:sz w:val="24"/>
        </w:rPr>
      </w:pPr>
      <w:r>
        <w:rPr>
          <w:rFonts w:ascii="Times New Roman" w:hAnsi="Times New Roman"/>
          <w:b/>
          <w:bCs/>
          <w:sz w:val="24"/>
        </w:rPr>
        <w:t xml:space="preserve">          </w:t>
      </w:r>
    </w:p>
    <w:p>
      <w:pPr>
        <w:tabs>
          <w:tab w:val="left" w:pos="342"/>
        </w:tabs>
        <w:ind w:left="-200" w:leftChars="-9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After users hit one Location from Favorites list to view the Location information, this page displays</w:t>
      </w:r>
      <w:r>
        <w:rPr>
          <w:rFonts w:ascii="Times New Roman" w:hAnsi="Times New Roman"/>
          <w:color w:val="000000"/>
          <w:sz w:val="24"/>
          <w:szCs w:val="24"/>
        </w:rPr>
        <w:t xml:space="preserve"> the Location information that users can add in the Favorites. The Location information includes pictures, Location Chinese name, Location English name, Geometry information, </w:t>
      </w:r>
      <w:ins w:id="150" w:author="CAMT" w:date="2017-06-26T11:49:00Z">
        <w:r>
          <w:rPr>
            <w:rFonts w:ascii="Times New Roman" w:hAnsi="Times New Roman"/>
            <w:color w:val="000000"/>
            <w:sz w:val="24"/>
            <w:szCs w:val="24"/>
          </w:rPr>
          <w:t xml:space="preserve">and </w:t>
        </w:r>
      </w:ins>
      <w:r>
        <w:rPr>
          <w:rFonts w:ascii="Times New Roman" w:hAnsi="Times New Roman"/>
          <w:color w:val="000000"/>
          <w:sz w:val="24"/>
          <w:szCs w:val="24"/>
        </w:rPr>
        <w:t xml:space="preserve">Location description. Users can view the detailed picture by clicking the thumbnail picture. At the bottom of the screen, </w:t>
      </w:r>
      <w:ins w:id="151" w:author="CAMT" w:date="2017-06-26T11:50:00Z">
        <w:r>
          <w:rPr>
            <w:rFonts w:ascii="Times New Roman" w:hAnsi="Times New Roman"/>
            <w:color w:val="000000"/>
            <w:sz w:val="24"/>
            <w:szCs w:val="24"/>
          </w:rPr>
          <w:t xml:space="preserve">it provides </w:t>
        </w:r>
      </w:ins>
      <w:r>
        <w:rPr>
          <w:rFonts w:ascii="Times New Roman" w:hAnsi="Times New Roman"/>
          <w:color w:val="000000"/>
          <w:sz w:val="24"/>
          <w:szCs w:val="24"/>
        </w:rPr>
        <w:t xml:space="preserve">four function buttons for users to get the pronunciation of Location Chinese name, get the map of selected Loction, edit the Location information </w:t>
      </w:r>
      <w:ins w:id="152" w:author="CAMT" w:date="2017-06-26T11:50:00Z">
        <w:r>
          <w:rPr>
            <w:rFonts w:ascii="Times New Roman" w:hAnsi="Times New Roman"/>
            <w:color w:val="000000"/>
            <w:sz w:val="24"/>
            <w:szCs w:val="24"/>
          </w:rPr>
          <w:t xml:space="preserve">or </w:t>
        </w:r>
      </w:ins>
      <w:r>
        <w:rPr>
          <w:rFonts w:ascii="Times New Roman" w:hAnsi="Times New Roman"/>
          <w:color w:val="000000"/>
          <w:sz w:val="24"/>
          <w:szCs w:val="24"/>
        </w:rPr>
        <w:t xml:space="preserve">delete the Location from Favorites. </w:t>
      </w:r>
      <w:ins w:id="153" w:author="CAMT" w:date="2017-06-26T11:50:00Z">
        <w:r>
          <w:rPr>
            <w:rFonts w:ascii="Times New Roman" w:hAnsi="Times New Roman"/>
            <w:color w:val="000000"/>
            <w:sz w:val="24"/>
            <w:szCs w:val="24"/>
          </w:rPr>
          <w:t>U</w:t>
        </w:r>
      </w:ins>
      <w:r>
        <w:rPr>
          <w:rFonts w:ascii="Times New Roman" w:hAnsi="Times New Roman"/>
          <w:color w:val="000000"/>
          <w:sz w:val="24"/>
          <w:szCs w:val="24"/>
        </w:rPr>
        <w:t xml:space="preserve">sers can also click “return” button to return to the Favorites page. </w:t>
      </w:r>
    </w:p>
    <w:p>
      <w:pPr>
        <w:autoSpaceDN w:val="0"/>
        <w:spacing w:before="100" w:beforeAutospacing="1" w:after="100" w:afterAutospacing="1"/>
        <w:jc w:val="center"/>
        <w:rPr>
          <w:rFonts w:ascii="Times New Roman" w:hAnsi="Times New Roman"/>
          <w:b/>
          <w:bCs/>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1</w:t>
      </w:r>
      <w:r>
        <w:rPr>
          <w:rFonts w:hint="eastAsia" w:ascii="Times New Roman" w:hAnsi="Times New Roman"/>
          <w:b/>
          <w:bCs/>
          <w:sz w:val="32"/>
          <w:szCs w:val="32"/>
          <w:lang w:val="en-US" w:eastAsia="zh-CN"/>
        </w:rPr>
        <w:t>7</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Edit Location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shape id="图片 103" o:spid="_x0000_s1238" type="#_x0000_t75" style="height:295.5pt;width:197.25pt;rotation:0f;" o:ole="f" fillcolor="#FFFFFF" filled="f" o:preferrelative="t" stroked="f" coordorigin="0,0" coordsize="21600,21600">
            <v:fill on="f" color2="#FFFFFF" focus="0%"/>
            <v:imagedata gain="65536f" blacklevel="0f" gamma="0" o:title="" r:id="rId141"/>
            <o:lock v:ext="edit" position="f" selection="f" grouping="f" rotation="f" cropping="f" text="f" aspectratio="t"/>
            <w10:wrap type="none"/>
            <w10:anchorlock/>
          </v:shape>
        </w:pict>
      </w:r>
    </w:p>
    <w:p>
      <w:pPr>
        <w:tabs>
          <w:tab w:val="left" w:pos="342"/>
        </w:tabs>
        <w:ind w:left="-200" w:leftChars="-91"/>
        <w:rPr>
          <w:rFonts w:ascii="Times New Roman" w:hAnsi="Times New Roman"/>
          <w:b/>
          <w:bCs/>
          <w:sz w:val="24"/>
        </w:rPr>
      </w:pPr>
      <w:r>
        <w:rPr>
          <w:rFonts w:ascii="Times New Roman" w:hAnsi="Times New Roman"/>
          <w:b/>
          <w:bCs/>
          <w:sz w:val="24"/>
        </w:rPr>
        <w:t xml:space="preserve">          </w:t>
      </w:r>
    </w:p>
    <w:p>
      <w:pPr>
        <w:tabs>
          <w:tab w:val="left" w:pos="342"/>
        </w:tabs>
        <w:ind w:left="-200" w:leftChars="-9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After users hit “Edit” button in Location information page, this page displays</w:t>
      </w:r>
      <w:r>
        <w:rPr>
          <w:rFonts w:ascii="Times New Roman" w:hAnsi="Times New Roman"/>
          <w:color w:val="000000"/>
          <w:sz w:val="24"/>
          <w:szCs w:val="24"/>
        </w:rPr>
        <w:t xml:space="preserve"> the Location information that users can edit in the Favorites. </w:t>
      </w:r>
      <w:ins w:id="154" w:author="CAMT" w:date="2017-06-26T11:51:00Z">
        <w:r>
          <w:rPr>
            <w:rFonts w:ascii="Times New Roman" w:hAnsi="Times New Roman"/>
            <w:color w:val="000000"/>
            <w:sz w:val="24"/>
            <w:szCs w:val="24"/>
          </w:rPr>
          <w:t xml:space="preserve">The </w:t>
        </w:r>
      </w:ins>
      <w:r>
        <w:rPr>
          <w:rFonts w:ascii="Times New Roman" w:hAnsi="Times New Roman"/>
          <w:color w:val="000000"/>
          <w:sz w:val="24"/>
          <w:szCs w:val="24"/>
        </w:rPr>
        <w:t xml:space="preserve">gray shading </w:t>
      </w:r>
      <w:ins w:id="155" w:author="CAMT" w:date="2017-06-26T11:51:00Z">
        <w:r>
          <w:rPr>
            <w:rFonts w:ascii="Times New Roman" w:hAnsi="Times New Roman"/>
            <w:color w:val="000000"/>
            <w:sz w:val="24"/>
            <w:szCs w:val="24"/>
          </w:rPr>
          <w:t xml:space="preserve">is to let </w:t>
        </w:r>
      </w:ins>
      <w:r>
        <w:rPr>
          <w:rFonts w:ascii="Times New Roman" w:hAnsi="Times New Roman"/>
          <w:color w:val="000000"/>
          <w:sz w:val="24"/>
          <w:szCs w:val="24"/>
        </w:rPr>
        <w:t xml:space="preserve">users know which part of Location information they can edit. Users can only </w:t>
      </w:r>
      <w:r>
        <w:rPr>
          <w:rFonts w:ascii="Times New Roman" w:hAnsi="Times New Roman"/>
          <w:sz w:val="24"/>
        </w:rPr>
        <w:t>edit the Location Chinese name, pictures and description information about the selected Location. At the bottom of the screen, users can finish the edition by clicking “OK” button</w:t>
      </w:r>
      <w:ins w:id="156" w:author="CAMT" w:date="2017-06-26T11:51:00Z">
        <w:r>
          <w:rPr>
            <w:rFonts w:ascii="Times New Roman" w:hAnsi="Times New Roman"/>
            <w:sz w:val="24"/>
          </w:rPr>
          <w:t>.</w:t>
        </w:r>
      </w:ins>
      <w:r>
        <w:rPr>
          <w:rFonts w:ascii="Times New Roman" w:hAnsi="Times New Roman"/>
          <w:sz w:val="24"/>
        </w:rPr>
        <w:t xml:space="preserve"> </w:t>
      </w:r>
      <w:ins w:id="157" w:author="CAMT" w:date="2017-06-26T11:51:00Z">
        <w:r>
          <w:rPr>
            <w:rFonts w:ascii="Times New Roman" w:hAnsi="Times New Roman"/>
            <w:sz w:val="24"/>
          </w:rPr>
          <w:t>T</w:t>
        </w:r>
      </w:ins>
      <w:r>
        <w:rPr>
          <w:rFonts w:ascii="Times New Roman" w:hAnsi="Times New Roman"/>
          <w:sz w:val="24"/>
        </w:rPr>
        <w:t xml:space="preserve">hey can also click “Cancel” button to cancel the </w:t>
      </w:r>
      <w:ins w:id="158" w:author="CAMT" w:date="2017-06-26T11:51:00Z">
        <w:r>
          <w:rPr>
            <w:rFonts w:ascii="Times New Roman" w:hAnsi="Times New Roman"/>
            <w:sz w:val="24"/>
          </w:rPr>
          <w:t>operation</w:t>
        </w:r>
      </w:ins>
      <w:r>
        <w:rPr>
          <w:rFonts w:ascii="Times New Roman" w:hAnsi="Times New Roman"/>
          <w:sz w:val="24"/>
        </w:rPr>
        <w:t>.</w:t>
      </w:r>
    </w:p>
    <w:p>
      <w:pPr>
        <w:autoSpaceDN w:val="0"/>
        <w:spacing w:before="100" w:beforeAutospacing="1" w:after="100"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1</w:t>
      </w:r>
      <w:r>
        <w:rPr>
          <w:rFonts w:hint="eastAsia" w:ascii="Times New Roman" w:hAnsi="Times New Roman"/>
          <w:b/>
          <w:bCs/>
          <w:sz w:val="32"/>
          <w:szCs w:val="32"/>
          <w:lang w:val="en-US" w:eastAsia="zh-CN"/>
        </w:rPr>
        <w:t>8</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eastAsia="宋体" w:cs="Times New Roman"/>
          <w:sz w:val="24"/>
          <w:szCs w:val="28"/>
          <w:lang w:val="en-US" w:eastAsia="en-US" w:bidi="ar-SA"/>
        </w:rPr>
        <w:pict>
          <v:shape id="Flowchart: Alternate Process 211" o:spid="_x0000_s1239" type="#_x0000_t176" style="position:absolute;left:0;margin-left:272.9pt;margin-top:41.5pt;height:39.05pt;width:40.5pt;rotation:0f;z-index:251705344;"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212" o:spid="_x0000_s1240" type="#_x0000_t176" style="position:absolute;left:0;margin-left:101.9pt;margin-top:41.8pt;height:39.05pt;width:40.5pt;rotation:0f;z-index:251706368;"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b/>
          <w:bCs/>
          <w:sz w:val="28"/>
        </w:rPr>
        <w:t xml:space="preserve">      Page Name: Single photo view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rect id="Quad Arrow 213" o:spid="_x0000_s1241" style="position:absolute;left:0;margin-left:309.25pt;margin-top:16.65pt;height:37.75pt;width:24.65pt;rotation:0f;z-index:25172787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rect id="Quad Arrow 214" o:spid="_x0000_s1242" style="position:absolute;left:0;margin-left:139.75pt;margin-top:15.9pt;height:37.75pt;width:24.65pt;rotation:0f;z-index:25172889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图片 104" o:spid="_x0000_s1243" type="#_x0000_t75" style="height:295.5pt;width:200.25pt;rotation:0f;" o:ole="f" fillcolor="#FFFFFF" filled="f" o:preferrelative="t" stroked="f" coordorigin="0,0" coordsize="21600,21600">
            <v:fill on="f" color2="#FFFFFF" focus="0%"/>
            <v:imagedata gain="65536f" blacklevel="0f" gamma="0" o:title="" r:id="rId142"/>
            <o:lock v:ext="edit" position="f" selection="f" grouping="f" rotation="f" cropping="f" text="f" aspectratio="t"/>
            <w10:wrap type="none"/>
            <w10:anchorlock/>
          </v:shape>
        </w:pict>
      </w:r>
    </w:p>
    <w:p>
      <w:pPr>
        <w:tabs>
          <w:tab w:val="left" w:pos="342"/>
        </w:tabs>
        <w:ind w:left="-200" w:leftChars="-91"/>
        <w:rPr>
          <w:rFonts w:ascii="Times New Roman" w:hAnsi="Times New Roman"/>
          <w:b/>
          <w:bCs/>
          <w:sz w:val="24"/>
        </w:rPr>
      </w:pPr>
      <w:r>
        <w:rPr>
          <w:rFonts w:ascii="Times New Roman" w:hAnsi="Times New Roman"/>
          <w:b/>
          <w:bCs/>
          <w:sz w:val="24"/>
        </w:rPr>
        <w:t xml:space="preserve">          </w:t>
      </w:r>
    </w:p>
    <w:p>
      <w:pPr>
        <w:tabs>
          <w:tab w:val="left" w:pos="342"/>
        </w:tabs>
        <w:ind w:left="-200" w:leftChars="-9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This page displays after users click one photo from “Edit Location” page. This page displays a single photo that users select to view, and provides “delete” button (1) at the top left of the screen and “close” button (2) at top right of the screen. Users can click “delete” button (1) to delete this photo from the selected editing Location. Or they can click “close” button (2) to close this window and return the “Edit Location” page.   </w:t>
      </w:r>
    </w:p>
    <w:p>
      <w:pPr>
        <w:autoSpaceDN w:val="0"/>
        <w:spacing w:before="100" w:beforeAutospacing="1" w:after="100"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lang w:val="en-US" w:eastAsia="zh-CN"/>
        </w:rPr>
        <w:t>19</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Delete Location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shape id="Picture 131" o:spid="_x0000_s1244" type="#_x0000_t75" style="height:295.5pt;width:195.75pt;rotation:0f;" o:ole="f" fillcolor="#FFFFFF" filled="f" o:preferrelative="t" stroked="f" coordorigin="0,0" coordsize="21600,21600">
            <v:fill on="f" color2="#FFFFFF" focus="0%"/>
            <v:imagedata gain="65536f" blacklevel="0f" gamma="0" o:title="" r:id="rId143"/>
            <o:lock v:ext="edit" position="f" selection="f" grouping="f" rotation="f" cropping="f" text="f" aspectratio="t"/>
            <w10:wrap type="none"/>
            <w10:anchorlock/>
          </v:shape>
        </w:pict>
      </w:r>
    </w:p>
    <w:p>
      <w:pPr>
        <w:autoSpaceDN w:val="0"/>
        <w:spacing w:before="100" w:beforeAutospacing="1" w:after="100" w:afterAutospacing="1"/>
        <w:rPr>
          <w:rFonts w:ascii="Times New Roman" w:hAnsi="Times New Roman"/>
          <w:b/>
          <w:bCs/>
          <w:sz w:val="24"/>
        </w:rPr>
      </w:pPr>
    </w:p>
    <w:p>
      <w:pPr>
        <w:autoSpaceDN w:val="0"/>
        <w:spacing w:before="100" w:beforeAutospacing="1" w:after="100"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After users click “Delete” button on the Location Information page, this delete page will display as a popup window. This page shall display a prompt message to make sure that users want to delete the selected viewing Location from their own Favorites. Users can click “sure” button to confirm the deletion of the selected viewing location. Or they can click “cancel” button to cancel the deletion and return the Location information page. </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2</w:t>
      </w:r>
      <w:r>
        <w:rPr>
          <w:rFonts w:hint="eastAsia" w:ascii="Times New Roman" w:hAnsi="Times New Roman"/>
          <w:b/>
          <w:bCs/>
          <w:sz w:val="32"/>
          <w:szCs w:val="32"/>
          <w:lang w:val="en-US" w:eastAsia="zh-CN"/>
        </w:rPr>
        <w:t>0</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Favorites Provinces page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shape id="Flowchart: Alternate Process 220" o:spid="_x0000_s1245" type="#_x0000_t176" style="position:absolute;left:0;margin-left:138.75pt;margin-top:241.35pt;height:29.35pt;width:144.75pt;rotation:0f;z-index:251708416;"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219" o:spid="_x0000_s1246" type="#_x0000_t176" style="position:absolute;left:0;margin-left:145.4pt;margin-top:274.35pt;height:32.25pt;width:40.5pt;rotation:0f;z-index:251707392;"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rect id="Quad Arrow 217" o:spid="_x0000_s1247" style="position:absolute;left:0;margin-left:286.75pt;margin-top:244.65pt;height:37.75pt;width:24.65pt;rotation:0f;z-index:25172992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rect id="Quad Arrow 218" o:spid="_x0000_s1248" style="position:absolute;left:0;margin-left:182.5pt;margin-top:292.65pt;height:37.75pt;width:24.65pt;rotation:0f;z-index:25173094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zh-CN" w:bidi="ar-SA"/>
        </w:rPr>
        <w:pict>
          <v:shape id="图片 268" o:spid="_x0000_s1249" type="#_x0000_t75" style="height:301.35pt;width:199.1pt;rotation:0f;" o:ole="f" fillcolor="#FFFFFF" filled="f" o:preferrelative="t" stroked="f" coordorigin="0,0" coordsize="21600,21600">
            <v:fill on="f" color2="#FFFFFF" focus="0%"/>
            <v:imagedata gain="65536f" blacklevel="0f" gamma="0" o:title="QQ图片20140625105302" r:id="rId144"/>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After users click “Sort” button on the Favorites page, this page shall display a list of provinces </w:t>
      </w:r>
      <w:ins w:id="159" w:author="CAMT" w:date="2017-06-26T11:53:00Z">
        <w:r>
          <w:rPr>
            <w:rFonts w:ascii="Times New Roman" w:hAnsi="Times New Roman"/>
            <w:sz w:val="24"/>
          </w:rPr>
          <w:t xml:space="preserve">that the </w:t>
        </w:r>
      </w:ins>
      <w:r>
        <w:rPr>
          <w:rFonts w:ascii="Times New Roman" w:hAnsi="Times New Roman"/>
          <w:sz w:val="24"/>
        </w:rPr>
        <w:t xml:space="preserve">Locations from Favorites belong to. Provinces are displayed with their name both in Chinese and English and also their pictures. Meanwhile, users can view a prompt message that shows “Locations sorted by province” (1). Users can click “Sort” (2) button to view Locations list from Favorites sorted by date. </w:t>
      </w:r>
      <w:ins w:id="160" w:author="CAMT" w:date="2017-06-26T11:55:00Z">
        <w:r>
          <w:rPr>
            <w:rFonts w:ascii="Times New Roman" w:hAnsi="Times New Roman"/>
            <w:sz w:val="24"/>
          </w:rPr>
          <w:t>U</w:t>
        </w:r>
      </w:ins>
      <w:r>
        <w:rPr>
          <w:rFonts w:ascii="Times New Roman" w:hAnsi="Times New Roman"/>
          <w:sz w:val="24"/>
        </w:rPr>
        <w:t>sers can click one province picture to get a list of Locations that are in the selected province.</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21</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Favorites Provinces</w:t>
      </w:r>
      <w:r>
        <w:rPr>
          <w:rFonts w:hint="eastAsia" w:ascii="Times New Roman" w:hAnsi="Times New Roman"/>
          <w:b/>
          <w:bCs/>
          <w:sz w:val="28"/>
          <w:lang w:val="en-US" w:eastAsia="zh-CN"/>
        </w:rPr>
        <w:t xml:space="preserve"> search</w:t>
      </w:r>
      <w:r>
        <w:rPr>
          <w:rFonts w:ascii="Times New Roman" w:hAnsi="Times New Roman"/>
          <w:b/>
          <w:bCs/>
          <w:sz w:val="28"/>
        </w:rPr>
        <w:t xml:space="preserve"> page</w:t>
      </w:r>
    </w:p>
    <w:p>
      <w:pPr>
        <w:autoSpaceDN w:val="0"/>
        <w:spacing w:beforeAutospacing="1" w:afterAutospacing="1"/>
        <w:jc w:val="left"/>
        <w:rPr>
          <w:rFonts w:ascii="Times New Roman" w:hAnsi="Times New Roman"/>
          <w:sz w:val="24"/>
        </w:rPr>
      </w:pPr>
      <w:r>
        <w:rPr>
          <w:rFonts w:ascii="Times New Roman" w:hAnsi="Times New Roman" w:eastAsia="宋体" w:cs="Times New Roman"/>
          <w:sz w:val="24"/>
          <w:szCs w:val="28"/>
          <w:lang w:val="en-US" w:eastAsia="en-US" w:bidi="ar-SA"/>
        </w:rPr>
        <w:pict>
          <v:rect id="Quad Arrow 218" o:spid="_x0000_s1250" style="position:absolute;left:0;margin-left:255.25pt;margin-top:24.15pt;height:37.75pt;width:24.65pt;rotation:0f;z-index:251765760;" o:ole="f" fillcolor="#FFFFFF" filled="f" o:preferrelative="t" stroked="f" coordsize="21600,21600">
            <v:fill on="f" color2="#FFFFFF" focus="0%"/>
            <v:imagedata gain="65536f" blacklevel="0f" gamma="0"/>
            <o:lock v:ext="edit" position="f" selection="f" grouping="f" rotation="f" cropping="f" text="f" aspectratio="f"/>
            <v:textbox>
              <w:txbxContent>
                <w:p>
                  <w:pPr>
                    <w:rPr>
                      <w:rFonts w:hint="eastAsia" w:eastAsia="宋体"/>
                      <w:b/>
                      <w:bCs/>
                      <w:color w:val="FF0000"/>
                      <w:sz w:val="44"/>
                      <w:szCs w:val="44"/>
                      <w:lang w:val="en-US" w:eastAsia="zh-CN"/>
                    </w:rPr>
                  </w:pPr>
                  <w:r>
                    <w:rPr>
                      <w:rFonts w:hint="eastAsia"/>
                      <w:b/>
                      <w:bCs/>
                      <w:color w:val="FF0000"/>
                      <w:sz w:val="44"/>
                      <w:szCs w:val="44"/>
                      <w:lang w:val="en-US" w:eastAsia="zh-CN"/>
                    </w:rPr>
                    <w:t>3</w:t>
                  </w:r>
                </w:p>
              </w:txbxContent>
            </v:textbox>
          </v:rect>
        </w:pict>
      </w:r>
      <w:r>
        <w:rPr>
          <w:rFonts w:ascii="Times New Roman" w:hAnsi="Times New Roman" w:eastAsia="宋体" w:cs="Times New Roman"/>
          <w:sz w:val="24"/>
          <w:szCs w:val="28"/>
          <w:lang w:val="en-US" w:eastAsia="en-US" w:bidi="ar-SA"/>
        </w:rPr>
        <w:pict>
          <v:shape id="Flowchart: Alternate Process 220" o:spid="_x0000_s1251" type="#_x0000_t176" style="position:absolute;left:0;margin-left:234.85pt;margin-top:29.3pt;height:29.35pt;width:25.1pt;rotation:0f;z-index:251764736;"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220" o:spid="_x0000_s1252" type="#_x0000_t176" style="position:absolute;left:0;margin-left:-7.45pt;margin-top:24.7pt;height:29.35pt;width:210.4pt;rotation:0f;z-index:251761664;"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rect id="Quad Arrow 218" o:spid="_x0000_s1253" style="position:absolute;left:0;margin-left:-21.5pt;margin-top:47.4pt;height:37.75pt;width:24.65pt;rotation:0f;z-index:25176371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rect id="Quad Arrow 217" o:spid="_x0000_s1254" style="position:absolute;left:0;margin-left:155.55pt;margin-top:288.1pt;height:33.3pt;width:24.65pt;rotation:0f;z-index:25176268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219" o:spid="_x0000_s1255" type="#_x0000_t176" style="position:absolute;left:0;margin-left:121.4pt;margin-top:269.1pt;height:32.25pt;width:40.5pt;rotation:0f;z-index:25176064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图片 282" o:spid="_x0000_s1256" type="#_x0000_t75" style="height:294.65pt;width:201pt;rotation:0f;" o:ole="f" fillcolor="#FFFFFF" filled="f" o:preferrelative="t" stroked="f" coordorigin="0,0" coordsize="21600,21600">
            <v:fill on="f" color2="#FFFFFF" focus="0%"/>
            <v:imagedata gain="65536f" blacklevel="0f" gamma="0" o:title="QQ图片20140625105252" r:id="rId145"/>
            <o:lock v:ext="edit" position="f" selection="f" grouping="f" rotation="f" cropping="f" text="f" aspectratio="t"/>
            <w10:wrap type="none"/>
            <w10:anchorlock/>
          </v:shape>
        </w:pict>
      </w:r>
      <w:r>
        <w:rPr>
          <w:rFonts w:hint="eastAsia" w:ascii="Times New Roman" w:hAnsi="Times New Roman"/>
          <w:sz w:val="24"/>
          <w:lang w:val="en-US" w:eastAsia="zh-CN"/>
        </w:rPr>
        <w:t xml:space="preserve">     </w:t>
      </w:r>
      <w:r>
        <w:rPr>
          <w:rFonts w:ascii="Times New Roman" w:hAnsi="Times New Roman" w:eastAsia="宋体" w:cs="Times New Roman"/>
          <w:sz w:val="24"/>
          <w:szCs w:val="28"/>
          <w:lang w:val="en-US" w:eastAsia="zh-CN" w:bidi="ar-SA"/>
        </w:rPr>
        <w:pict>
          <v:shape id="图片 283" o:spid="_x0000_s1257" type="#_x0000_t75" style="height:294.55pt;width:196.95pt;rotation:0f;" o:ole="f" fillcolor="#FFFFFF" filled="f" o:preferrelative="t" stroked="f" coordorigin="0,0" coordsize="21600,21600">
            <v:fill on="f" color2="#FFFFFF" focus="0%"/>
            <v:imagedata gain="65536f" blacklevel="0f" gamma="0" o:title="QQ图片20140625105153" r:id="rId146"/>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After users click “search” button</w:t>
      </w:r>
      <w:r>
        <w:rPr>
          <w:rFonts w:hint="eastAsia" w:ascii="Times New Roman" w:hAnsi="Times New Roman"/>
          <w:sz w:val="24"/>
          <w:lang w:val="en-US" w:eastAsia="zh-CN"/>
        </w:rPr>
        <w:t>(1)</w:t>
      </w:r>
      <w:r>
        <w:rPr>
          <w:rFonts w:ascii="Times New Roman" w:hAnsi="Times New Roman"/>
          <w:sz w:val="24"/>
        </w:rPr>
        <w:t xml:space="preserve"> on the </w:t>
      </w:r>
      <w:r>
        <w:rPr>
          <w:rFonts w:ascii="Times New Roman" w:hAnsi="Times New Roman"/>
          <w:b/>
          <w:bCs/>
          <w:sz w:val="24"/>
        </w:rPr>
        <w:t xml:space="preserve">Favorites </w:t>
      </w:r>
      <w:r>
        <w:rPr>
          <w:rFonts w:hint="eastAsia" w:ascii="Times New Roman" w:hAnsi="Times New Roman"/>
          <w:b/>
          <w:bCs/>
          <w:sz w:val="24"/>
          <w:lang w:val="en-US" w:eastAsia="zh-CN"/>
        </w:rPr>
        <w:t xml:space="preserve">Provinces </w:t>
      </w:r>
      <w:r>
        <w:rPr>
          <w:rFonts w:ascii="Times New Roman" w:hAnsi="Times New Roman"/>
          <w:b/>
          <w:bCs/>
          <w:sz w:val="24"/>
        </w:rPr>
        <w:t>page</w:t>
      </w:r>
      <w:r>
        <w:rPr>
          <w:rFonts w:ascii="Times New Roman" w:hAnsi="Times New Roman"/>
          <w:sz w:val="24"/>
        </w:rPr>
        <w:t>, this search page shall display with a search bar</w:t>
      </w:r>
      <w:r>
        <w:rPr>
          <w:rFonts w:hint="eastAsia" w:ascii="Times New Roman" w:hAnsi="Times New Roman"/>
          <w:sz w:val="24"/>
          <w:lang w:val="en-US" w:eastAsia="zh-CN"/>
        </w:rPr>
        <w:t>(2)</w:t>
      </w:r>
      <w:r>
        <w:rPr>
          <w:rFonts w:ascii="Times New Roman" w:hAnsi="Times New Roman"/>
          <w:sz w:val="24"/>
        </w:rPr>
        <w:t xml:space="preserve"> and also a hint that is “search by </w:t>
      </w:r>
      <w:r>
        <w:rPr>
          <w:rFonts w:hint="eastAsia" w:ascii="Times New Roman" w:hAnsi="Times New Roman"/>
          <w:sz w:val="24"/>
          <w:lang w:val="en-US" w:eastAsia="zh-CN"/>
        </w:rPr>
        <w:t>Province English name</w:t>
      </w:r>
      <w:r>
        <w:rPr>
          <w:rFonts w:ascii="Times New Roman" w:hAnsi="Times New Roman"/>
          <w:sz w:val="24"/>
        </w:rPr>
        <w:t xml:space="preserve">”. Users can </w:t>
      </w:r>
      <w:ins w:id="161" w:author="CAMT" w:date="2017-06-26T11:57:00Z">
        <w:r>
          <w:rPr>
            <w:rFonts w:ascii="Times New Roman" w:hAnsi="Times New Roman"/>
            <w:sz w:val="24"/>
          </w:rPr>
          <w:t xml:space="preserve">type in </w:t>
        </w:r>
      </w:ins>
      <w:r>
        <w:rPr>
          <w:rFonts w:hint="eastAsia" w:ascii="Times New Roman" w:hAnsi="Times New Roman"/>
          <w:sz w:val="24"/>
          <w:lang w:val="en-US" w:eastAsia="zh-CN"/>
        </w:rPr>
        <w:t>English keyword related to the Province English name</w:t>
      </w:r>
      <w:ins w:id="162" w:author="CAMT" w:date="2017-06-26T11:57:00Z">
        <w:r>
          <w:rPr>
            <w:rFonts w:ascii="Times New Roman" w:hAnsi="Times New Roman"/>
            <w:sz w:val="24"/>
          </w:rPr>
          <w:t xml:space="preserve"> in</w:t>
        </w:r>
      </w:ins>
      <w:r>
        <w:rPr>
          <w:rFonts w:ascii="Times New Roman" w:hAnsi="Times New Roman"/>
          <w:sz w:val="24"/>
        </w:rPr>
        <w:t xml:space="preserve"> the search </w:t>
      </w:r>
      <w:ins w:id="163" w:author="CAMT" w:date="2017-06-26T11:57:00Z">
        <w:r>
          <w:rPr>
            <w:rFonts w:ascii="Times New Roman" w:hAnsi="Times New Roman"/>
            <w:sz w:val="24"/>
          </w:rPr>
          <w:t>box</w:t>
        </w:r>
      </w:ins>
      <w:r>
        <w:rPr>
          <w:rFonts w:ascii="Times New Roman" w:hAnsi="Times New Roman"/>
          <w:sz w:val="24"/>
        </w:rPr>
        <w:t xml:space="preserve"> to search the</w:t>
      </w:r>
      <w:r>
        <w:rPr>
          <w:rFonts w:hint="eastAsia" w:ascii="Times New Roman" w:hAnsi="Times New Roman"/>
          <w:sz w:val="24"/>
          <w:lang w:val="en-US" w:eastAsia="zh-CN"/>
        </w:rPr>
        <w:t xml:space="preserve"> province</w:t>
      </w:r>
      <w:r>
        <w:rPr>
          <w:rFonts w:ascii="Times New Roman" w:hAnsi="Times New Roman"/>
          <w:sz w:val="24"/>
        </w:rPr>
        <w:t xml:space="preserve">s by </w:t>
      </w:r>
      <w:r>
        <w:rPr>
          <w:rFonts w:hint="eastAsia" w:ascii="Times New Roman" w:hAnsi="Times New Roman"/>
          <w:sz w:val="24"/>
          <w:lang w:val="en-US" w:eastAsia="zh-CN"/>
        </w:rPr>
        <w:t>their English name</w:t>
      </w:r>
      <w:r>
        <w:rPr>
          <w:rFonts w:ascii="Times New Roman" w:hAnsi="Times New Roman"/>
          <w:sz w:val="24"/>
        </w:rPr>
        <w:t>.</w:t>
      </w:r>
      <w:r>
        <w:rPr>
          <w:rFonts w:hint="eastAsia" w:ascii="Times New Roman" w:hAnsi="Times New Roman"/>
          <w:sz w:val="24"/>
          <w:lang w:val="en-US" w:eastAsia="zh-CN"/>
        </w:rPr>
        <w:t xml:space="preserve"> For example, if users type in </w:t>
      </w:r>
      <w:r>
        <w:rPr>
          <w:rFonts w:hint="default" w:ascii="Times New Roman" w:hAnsi="Times New Roman"/>
          <w:sz w:val="24"/>
          <w:lang w:val="en-US" w:eastAsia="zh-CN"/>
        </w:rPr>
        <w:t>“</w:t>
      </w:r>
      <w:r>
        <w:rPr>
          <w:rFonts w:hint="eastAsia" w:ascii="Times New Roman" w:hAnsi="Times New Roman"/>
          <w:sz w:val="24"/>
          <w:lang w:val="en-US" w:eastAsia="zh-CN"/>
        </w:rPr>
        <w:t>si</w:t>
      </w:r>
      <w:r>
        <w:rPr>
          <w:rFonts w:hint="default" w:ascii="Times New Roman" w:hAnsi="Times New Roman"/>
          <w:sz w:val="24"/>
          <w:lang w:val="en-US" w:eastAsia="zh-CN"/>
        </w:rPr>
        <w:t>”</w:t>
      </w:r>
      <w:r>
        <w:rPr>
          <w:rFonts w:hint="eastAsia" w:ascii="Times New Roman" w:hAnsi="Times New Roman"/>
          <w:sz w:val="24"/>
          <w:lang w:val="en-US" w:eastAsia="zh-CN"/>
        </w:rPr>
        <w:t xml:space="preserve">(3) in the search box, search result page shall display a list of provinces related to the English keyword that is </w:t>
      </w:r>
      <w:r>
        <w:rPr>
          <w:rFonts w:hint="default" w:ascii="Times New Roman" w:hAnsi="Times New Roman"/>
          <w:sz w:val="24"/>
          <w:lang w:val="en-US" w:eastAsia="zh-CN"/>
        </w:rPr>
        <w:t>“</w:t>
      </w:r>
      <w:r>
        <w:rPr>
          <w:rFonts w:hint="eastAsia" w:ascii="Times New Roman" w:hAnsi="Times New Roman"/>
          <w:sz w:val="24"/>
          <w:lang w:val="en-US" w:eastAsia="zh-CN"/>
        </w:rPr>
        <w:t>SICHUAN ptovince</w:t>
      </w:r>
      <w:r>
        <w:rPr>
          <w:rFonts w:hint="default" w:ascii="Times New Roman" w:hAnsi="Times New Roman"/>
          <w:sz w:val="24"/>
          <w:lang w:val="en-US" w:eastAsia="zh-CN"/>
        </w:rPr>
        <w:t>”</w:t>
      </w:r>
      <w:r>
        <w:rPr>
          <w:rFonts w:hint="eastAsia" w:ascii="Times New Roman" w:hAnsi="Times New Roman"/>
          <w:sz w:val="24"/>
          <w:lang w:val="en-US" w:eastAsia="zh-CN"/>
        </w:rPr>
        <w:t>.</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22</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eastAsia="宋体" w:cs="Times New Roman"/>
          <w:sz w:val="24"/>
          <w:szCs w:val="28"/>
          <w:lang w:val="en-US" w:eastAsia="en-US" w:bidi="ar-SA"/>
        </w:rPr>
        <w:pict>
          <v:shape id="Flowchart: Alternate Process 222" o:spid="_x0000_s1258" type="#_x0000_t176" style="position:absolute;left:0;margin-left:101.9pt;margin-top:39.75pt;height:39.05pt;width:40.5pt;rotation:0f;z-index:251766784;"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b/>
          <w:bCs/>
          <w:sz w:val="28"/>
        </w:rPr>
        <w:t xml:space="preserve">      Page Name: Favorites Places page</w:t>
      </w:r>
      <w:r>
        <w:rPr>
          <w:rFonts w:hint="eastAsia" w:ascii="Times New Roman" w:hAnsi="Times New Roman"/>
          <w:b/>
          <w:bCs/>
          <w:sz w:val="28"/>
          <w:lang w:val="en-US" w:eastAsia="zh-CN"/>
        </w:rPr>
        <w:t xml:space="preserve"> (Sort </w:t>
      </w:r>
      <w:r>
        <w:rPr>
          <w:rFonts w:hint="default" w:ascii="Times New Roman" w:hAnsi="Times New Roman" w:cs="Times New Roman"/>
          <w:b/>
          <w:bCs/>
          <w:color w:val="auto"/>
          <w:sz w:val="28"/>
          <w:szCs w:val="28"/>
        </w:rPr>
        <w:t>alphabetically</w:t>
      </w:r>
      <w:r>
        <w:rPr>
          <w:rFonts w:hint="eastAsia" w:ascii="Times New Roman" w:hAnsi="Times New Roman"/>
          <w:b/>
          <w:bCs/>
          <w:sz w:val="28"/>
          <w:lang w:val="en-US" w:eastAsia="zh-CN"/>
        </w:rPr>
        <w:t>)</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rect id="Quad Arrow 223" o:spid="_x0000_s1259" style="position:absolute;left:0;margin-left:310pt;margin-top:96.15pt;height:37.75pt;width:24.65pt;rotation:0f;z-index:251768832;" o:ole="f" fillcolor="#FFFFFF" filled="f" o:preferrelative="t" stroked="f" coordsize="21600,21600">
            <v:fill on="f" color2="#FFFFFF" focus="0%"/>
            <v:imagedata gain="65536f" blacklevel="0f" gamma="0"/>
            <o:lock v:ext="edit" position="f" selection="f" grouping="f" rotation="f" cropping="f" text="f" aspectratio="f"/>
            <v:textbox>
              <w:txbxContent>
                <w:p>
                  <w:pPr>
                    <w:rPr>
                      <w:rFonts w:hint="eastAsia" w:eastAsia="宋体"/>
                      <w:b/>
                      <w:bCs/>
                      <w:color w:val="FF0000"/>
                      <w:sz w:val="44"/>
                      <w:szCs w:val="44"/>
                      <w:lang w:val="en-US" w:eastAsia="zh-CN"/>
                    </w:rPr>
                  </w:pPr>
                  <w:r>
                    <w:rPr>
                      <w:rFonts w:hint="eastAsia"/>
                      <w:b/>
                      <w:bCs/>
                      <w:color w:val="FF0000"/>
                      <w:sz w:val="44"/>
                      <w:szCs w:val="44"/>
                      <w:lang w:val="en-US" w:eastAsia="zh-CN"/>
                    </w:rPr>
                    <w:t>1</w:t>
                  </w:r>
                </w:p>
              </w:txbxContent>
            </v:textbox>
          </v:rect>
        </w:pict>
      </w:r>
      <w:r>
        <w:rPr>
          <w:rFonts w:ascii="Times New Roman" w:hAnsi="Times New Roman" w:eastAsia="宋体" w:cs="Times New Roman"/>
          <w:sz w:val="24"/>
          <w:szCs w:val="28"/>
          <w:lang w:val="en-US" w:eastAsia="en-US" w:bidi="ar-SA"/>
        </w:rPr>
        <w:pict>
          <v:shape id="Flowchart: Alternate Process 225" o:spid="_x0000_s1260" type="#_x0000_t176" style="position:absolute;left:0;margin-left:100.4pt;margin-top:57.6pt;height:59.55pt;width:211.3pt;rotation:0f;z-index:251767808;"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rect id="Quad Arrow 224" o:spid="_x0000_s1261" style="position:absolute;left:0;margin-left:78.25pt;margin-top:9.15pt;height:37.75pt;width:24.65pt;rotation:0f;z-index:251769856;" o:ole="f" fillcolor="#FFFFFF" filled="f" o:preferrelative="t" stroked="f" coordsize="21600,21600">
            <v:fill on="f" color2="#FFFFFF" focus="0%"/>
            <v:imagedata gain="65536f" blacklevel="0f" gamma="0"/>
            <o:lock v:ext="edit" position="f" selection="f" grouping="f" rotation="f" cropping="f" text="f" aspectratio="f"/>
            <v:textbox>
              <w:txbxContent>
                <w:p>
                  <w:pPr>
                    <w:rPr>
                      <w:rFonts w:hint="eastAsia" w:eastAsia="宋体"/>
                      <w:b/>
                      <w:bCs/>
                      <w:color w:val="FF0000"/>
                      <w:sz w:val="44"/>
                      <w:szCs w:val="44"/>
                      <w:lang w:val="en-US" w:eastAsia="zh-CN"/>
                    </w:rPr>
                  </w:pPr>
                  <w:r>
                    <w:rPr>
                      <w:rFonts w:hint="eastAsia"/>
                      <w:b/>
                      <w:bCs/>
                      <w:color w:val="FF0000"/>
                      <w:sz w:val="44"/>
                      <w:szCs w:val="44"/>
                      <w:lang w:val="en-US" w:eastAsia="zh-CN"/>
                    </w:rPr>
                    <w:t>2</w:t>
                  </w:r>
                </w:p>
              </w:txbxContent>
            </v:textbox>
          </v:rect>
        </w:pict>
      </w:r>
      <w:r>
        <w:rPr>
          <w:rFonts w:ascii="Times New Roman" w:hAnsi="Times New Roman" w:eastAsia="宋体" w:cs="Times New Roman"/>
          <w:sz w:val="24"/>
          <w:szCs w:val="28"/>
          <w:lang w:val="en-US" w:eastAsia="zh-CN" w:bidi="ar-SA"/>
        </w:rPr>
        <w:pict>
          <v:shape id="图片 292" o:spid="_x0000_s1262" type="#_x0000_t75" style="height:295.5pt;width:198pt;rotation:0f;" o:ole="f" fillcolor="#FFFFFF" filled="f" o:preferrelative="t" stroked="f" coordorigin="0,0" coordsize="21600,21600">
            <v:fill on="f" color2="#FFFFFF" focus="0%"/>
            <v:imagedata gain="65536f" blacklevel="0f" gamma="0" o:title="QQ图片20140625105228" r:id="rId147"/>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szCs w:val="24"/>
        </w:rPr>
        <w:t>After users</w:t>
      </w:r>
      <w:r>
        <w:rPr>
          <w:rFonts w:hint="eastAsia" w:ascii="Times New Roman" w:hAnsi="Times New Roman"/>
          <w:sz w:val="24"/>
          <w:szCs w:val="24"/>
          <w:lang w:val="en-US" w:eastAsia="zh-CN"/>
        </w:rPr>
        <w:t xml:space="preserve"> select one province from Favorites Province list, </w:t>
      </w:r>
      <w:r>
        <w:rPr>
          <w:rFonts w:ascii="Times New Roman" w:hAnsi="Times New Roman"/>
          <w:sz w:val="24"/>
          <w:szCs w:val="24"/>
        </w:rPr>
        <w:t xml:space="preserve">this page </w:t>
      </w:r>
      <w:ins w:id="164" w:author="CAMT" w:date="2017-06-26T11:58:00Z">
        <w:r>
          <w:rPr>
            <w:rFonts w:ascii="Times New Roman" w:hAnsi="Times New Roman"/>
            <w:sz w:val="24"/>
            <w:szCs w:val="24"/>
          </w:rPr>
          <w:t xml:space="preserve">shall </w:t>
        </w:r>
      </w:ins>
      <w:r>
        <w:rPr>
          <w:rFonts w:ascii="Times New Roman" w:hAnsi="Times New Roman"/>
          <w:sz w:val="24"/>
          <w:szCs w:val="24"/>
        </w:rPr>
        <w:t xml:space="preserve">show a list of </w:t>
      </w:r>
      <w:r>
        <w:rPr>
          <w:rFonts w:hint="eastAsia" w:ascii="Times New Roman" w:hAnsi="Times New Roman"/>
          <w:sz w:val="24"/>
          <w:szCs w:val="24"/>
          <w:lang w:val="en-US" w:eastAsia="zh-CN"/>
        </w:rPr>
        <w:t>Favorite</w:t>
      </w:r>
      <w:r>
        <w:rPr>
          <w:rFonts w:ascii="Times New Roman" w:hAnsi="Times New Roman"/>
          <w:sz w:val="24"/>
          <w:szCs w:val="24"/>
        </w:rPr>
        <w:t>s</w:t>
      </w:r>
      <w:r>
        <w:rPr>
          <w:rFonts w:hint="eastAsia" w:ascii="Times New Roman" w:hAnsi="Times New Roman"/>
          <w:sz w:val="24"/>
          <w:szCs w:val="24"/>
          <w:lang w:val="en-US" w:eastAsia="zh-CN"/>
        </w:rPr>
        <w:t xml:space="preserve"> Places</w:t>
      </w:r>
      <w:r>
        <w:rPr>
          <w:rFonts w:ascii="Times New Roman" w:hAnsi="Times New Roman"/>
          <w:sz w:val="24"/>
          <w:szCs w:val="24"/>
        </w:rPr>
        <w:t xml:space="preserve"> </w:t>
      </w:r>
      <w:r>
        <w:rPr>
          <w:rFonts w:hint="eastAsia" w:ascii="Times New Roman" w:hAnsi="Times New Roman"/>
          <w:sz w:val="24"/>
          <w:szCs w:val="24"/>
          <w:lang w:val="en-US" w:eastAsia="zh-CN"/>
        </w:rPr>
        <w:t xml:space="preserve">related to selected province that users </w:t>
      </w:r>
      <w:r>
        <w:rPr>
          <w:rFonts w:ascii="Times New Roman" w:hAnsi="Times New Roman"/>
          <w:sz w:val="24"/>
          <w:szCs w:val="24"/>
        </w:rPr>
        <w:t xml:space="preserve">have been added into their </w:t>
      </w:r>
      <w:r>
        <w:rPr>
          <w:rFonts w:hint="eastAsia" w:ascii="Times New Roman" w:hAnsi="Times New Roman"/>
          <w:sz w:val="24"/>
          <w:szCs w:val="24"/>
          <w:lang w:val="en-US" w:eastAsia="zh-CN"/>
        </w:rPr>
        <w:t>Favorites</w:t>
      </w:r>
      <w:r>
        <w:rPr>
          <w:rFonts w:ascii="Times New Roman" w:hAnsi="Times New Roman"/>
          <w:sz w:val="24"/>
          <w:szCs w:val="24"/>
        </w:rPr>
        <w:t xml:space="preserve">. </w:t>
      </w:r>
      <w:r>
        <w:rPr>
          <w:rFonts w:hint="eastAsia" w:ascii="Times New Roman" w:hAnsi="Times New Roman"/>
          <w:sz w:val="24"/>
          <w:szCs w:val="24"/>
          <w:lang w:val="en-US" w:eastAsia="zh-CN"/>
        </w:rPr>
        <w:t>Location</w:t>
      </w:r>
      <w:r>
        <w:rPr>
          <w:rFonts w:ascii="Times New Roman" w:hAnsi="Times New Roman"/>
          <w:sz w:val="24"/>
          <w:szCs w:val="24"/>
        </w:rPr>
        <w:t>s’ English</w:t>
      </w:r>
      <w:r>
        <w:rPr>
          <w:rFonts w:hint="eastAsia" w:ascii="Times New Roman" w:hAnsi="Times New Roman"/>
          <w:sz w:val="24"/>
          <w:szCs w:val="24"/>
          <w:lang w:val="en-US" w:eastAsia="zh-CN"/>
        </w:rPr>
        <w:t xml:space="preserve"> name</w:t>
      </w:r>
      <w:r>
        <w:rPr>
          <w:rFonts w:ascii="Times New Roman" w:hAnsi="Times New Roman"/>
          <w:sz w:val="24"/>
          <w:szCs w:val="24"/>
        </w:rPr>
        <w:t>s are displayed alphabetically with the pinned header (1) in the list.</w:t>
      </w:r>
      <w:r>
        <w:rPr>
          <w:rFonts w:hint="eastAsia" w:ascii="Times New Roman" w:hAnsi="Times New Roman"/>
          <w:sz w:val="24"/>
          <w:szCs w:val="24"/>
          <w:lang w:val="en-US" w:eastAsia="zh-CN"/>
        </w:rPr>
        <w:t xml:space="preserve"> Users can click </w:t>
      </w:r>
      <w:r>
        <w:rPr>
          <w:rFonts w:hint="default" w:ascii="Times New Roman" w:hAnsi="Times New Roman"/>
          <w:sz w:val="24"/>
          <w:szCs w:val="24"/>
          <w:lang w:val="en-US" w:eastAsia="zh-CN"/>
        </w:rPr>
        <w:t>“</w:t>
      </w:r>
      <w:r>
        <w:rPr>
          <w:rFonts w:hint="eastAsia" w:ascii="Times New Roman" w:hAnsi="Times New Roman"/>
          <w:sz w:val="24"/>
          <w:szCs w:val="24"/>
          <w:lang w:val="en-US" w:eastAsia="zh-CN"/>
        </w:rPr>
        <w:t>Return</w:t>
      </w:r>
      <w:r>
        <w:rPr>
          <w:rFonts w:hint="default" w:ascii="Times New Roman" w:hAnsi="Times New Roman"/>
          <w:sz w:val="24"/>
          <w:szCs w:val="24"/>
          <w:lang w:val="en-US" w:eastAsia="zh-CN"/>
        </w:rPr>
        <w:t>”</w:t>
      </w:r>
      <w:r>
        <w:rPr>
          <w:rFonts w:hint="eastAsia" w:ascii="Times New Roman" w:hAnsi="Times New Roman"/>
          <w:sz w:val="24"/>
          <w:szCs w:val="24"/>
          <w:lang w:val="en-US" w:eastAsia="zh-CN"/>
        </w:rPr>
        <w:t xml:space="preserve"> button(2) to return to the Favorites Province page.</w:t>
      </w: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2</w:t>
      </w:r>
      <w:r>
        <w:rPr>
          <w:rFonts w:hint="eastAsia" w:ascii="Times New Roman" w:hAnsi="Times New Roman"/>
          <w:b/>
          <w:bCs/>
          <w:sz w:val="32"/>
          <w:szCs w:val="32"/>
          <w:lang w:val="en-US" w:eastAsia="zh-CN"/>
        </w:rPr>
        <w:t>3</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eastAsia="宋体" w:cs="Times New Roman"/>
          <w:sz w:val="24"/>
          <w:szCs w:val="28"/>
          <w:lang w:val="en-US" w:eastAsia="en-US" w:bidi="ar-SA"/>
        </w:rPr>
        <w:pict>
          <v:shape id="Flowchart: Alternate Process 222" o:spid="_x0000_s1263" type="#_x0000_t176" style="position:absolute;left:0;margin-left:101.9pt;margin-top:39.75pt;height:39.05pt;width:40.5pt;rotation:0f;z-index:25170944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b/>
          <w:bCs/>
          <w:sz w:val="28"/>
        </w:rPr>
        <w:t xml:space="preserve">      Page Name: Favorites Places page</w:t>
      </w:r>
      <w:r>
        <w:rPr>
          <w:rFonts w:hint="eastAsia" w:ascii="Times New Roman" w:hAnsi="Times New Roman"/>
          <w:b/>
          <w:bCs/>
          <w:sz w:val="28"/>
          <w:lang w:val="en-US" w:eastAsia="zh-CN"/>
        </w:rPr>
        <w:t xml:space="preserve"> (Sort by date)</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rect id="Quad Arrow 223" o:spid="_x0000_s1264" style="position:absolute;left:0;margin-left:308.5pt;margin-top:17.4pt;height:37.75pt;width:24.65pt;rotation:0f;z-index:25173196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rect id="Quad Arrow 224" o:spid="_x0000_s1265" style="position:absolute;left:0;margin-left:78.25pt;margin-top:9.15pt;height:37.75pt;width:24.65pt;rotation:0f;z-index:25173299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225" o:spid="_x0000_s1266" type="#_x0000_t176" style="position:absolute;left:0;margin-left:263.9pt;margin-top:20.8pt;height:16.8pt;width:48pt;rotation:0f;z-index:251710464;"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图片 270" o:spid="_x0000_s1267" type="#_x0000_t75" style="height:297.65pt;width:199.5pt;rotation:0f;" o:ole="f" fillcolor="#FFFFFF" filled="f" o:preferrelative="t" stroked="f" coordorigin="0,0" coordsize="21600,21600">
            <v:fill on="f" color2="#FFFFFF" focus="0%"/>
            <v:imagedata gain="65536f" blacklevel="0f" gamma="0" o:title="QQ图片20140625105234" r:id="rId148"/>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This page shall display a list of Locations belonged to selected province from Favorites after users click one province picture from the province list on the Favorites Provinces page. Locations are displayed with their name both in Chinese and English and also the date (2) when they </w:t>
      </w:r>
      <w:ins w:id="165" w:author="CAMT" w:date="2017-06-26T11:56:00Z">
        <w:r>
          <w:rPr>
            <w:rFonts w:ascii="Times New Roman" w:hAnsi="Times New Roman"/>
            <w:sz w:val="24"/>
          </w:rPr>
          <w:t xml:space="preserve">were </w:t>
        </w:r>
      </w:ins>
      <w:r>
        <w:rPr>
          <w:rFonts w:ascii="Times New Roman" w:hAnsi="Times New Roman"/>
          <w:sz w:val="24"/>
        </w:rPr>
        <w:t>added. Users can click “back” button (1) at the top left of the screen to go back to the Favorites Provinces page displaying a list of provinces.</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2</w:t>
      </w:r>
      <w:r>
        <w:rPr>
          <w:rFonts w:hint="eastAsia" w:ascii="Times New Roman" w:hAnsi="Times New Roman"/>
          <w:b/>
          <w:bCs/>
          <w:sz w:val="32"/>
          <w:szCs w:val="32"/>
          <w:lang w:val="en-US" w:eastAsia="zh-CN"/>
        </w:rPr>
        <w:t>4</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Favorites Places</w:t>
      </w:r>
      <w:r>
        <w:rPr>
          <w:rFonts w:hint="eastAsia" w:ascii="Times New Roman" w:hAnsi="Times New Roman"/>
          <w:b/>
          <w:bCs/>
          <w:sz w:val="28"/>
          <w:lang w:val="en-US" w:eastAsia="zh-CN"/>
        </w:rPr>
        <w:t xml:space="preserve"> search</w:t>
      </w:r>
      <w:r>
        <w:rPr>
          <w:rFonts w:ascii="Times New Roman" w:hAnsi="Times New Roman"/>
          <w:b/>
          <w:bCs/>
          <w:sz w:val="28"/>
        </w:rPr>
        <w:t xml:space="preserve"> page</w:t>
      </w:r>
      <w:r>
        <w:rPr>
          <w:rFonts w:hint="eastAsia" w:ascii="Times New Roman" w:hAnsi="Times New Roman"/>
          <w:b/>
          <w:bCs/>
          <w:sz w:val="28"/>
          <w:lang w:val="en-US" w:eastAsia="zh-CN"/>
        </w:rPr>
        <w:t xml:space="preserve"> </w:t>
      </w:r>
    </w:p>
    <w:p>
      <w:pPr>
        <w:autoSpaceDN w:val="0"/>
        <w:spacing w:beforeAutospacing="1" w:afterAutospacing="1"/>
        <w:jc w:val="center"/>
        <w:rPr>
          <w:rFonts w:ascii="Times New Roman" w:hAnsi="Times New Roman"/>
          <w:sz w:val="24"/>
        </w:rPr>
      </w:pPr>
      <w:r>
        <w:rPr>
          <w:rFonts w:ascii="Times New Roman" w:hAnsi="Times New Roman" w:eastAsia="宋体" w:cs="Times New Roman"/>
          <w:sz w:val="24"/>
          <w:szCs w:val="28"/>
          <w:lang w:val="en-US" w:eastAsia="en-US" w:bidi="ar-SA"/>
        </w:rPr>
        <w:pict>
          <v:rect id="Quad Arrow 224" o:spid="_x0000_s1268" style="position:absolute;left:0;margin-left:310pt;margin-top:49.65pt;height:37.75pt;width:24.65pt;rotation:0f;z-index:25177190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222" o:spid="_x0000_s1269" type="#_x0000_t176" style="position:absolute;left:0;margin-left:97.45pt;margin-top:20.9pt;height:39.05pt;width:222.55pt;rotation:0f;z-index:25177088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zh-CN" w:bidi="ar-SA"/>
        </w:rPr>
        <w:pict>
          <v:shape id="图片 299" o:spid="_x0000_s1270" type="#_x0000_t75" style="height:296.95pt;width:198.35pt;rotation:0f;" o:ole="f" fillcolor="#FFFFFF" filled="f" o:preferrelative="t" stroked="f" coordorigin="0,0" coordsize="21600,21600">
            <v:fill on="f" color2="#FFFFFF" focus="0%"/>
            <v:imagedata gain="65536f" blacklevel="0f" gamma="0" o:title="QQ图片20140625105206" r:id="rId149"/>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After users click “search” button on the </w:t>
      </w:r>
      <w:r>
        <w:rPr>
          <w:rFonts w:ascii="Times New Roman" w:hAnsi="Times New Roman"/>
          <w:b/>
          <w:bCs/>
          <w:sz w:val="24"/>
        </w:rPr>
        <w:t xml:space="preserve">Favorites </w:t>
      </w:r>
      <w:r>
        <w:rPr>
          <w:rFonts w:hint="eastAsia" w:ascii="Times New Roman" w:hAnsi="Times New Roman"/>
          <w:b/>
          <w:bCs/>
          <w:sz w:val="24"/>
          <w:lang w:val="en-US" w:eastAsia="zh-CN"/>
        </w:rPr>
        <w:t xml:space="preserve">Places </w:t>
      </w:r>
      <w:r>
        <w:rPr>
          <w:rFonts w:ascii="Times New Roman" w:hAnsi="Times New Roman"/>
          <w:b/>
          <w:bCs/>
          <w:sz w:val="24"/>
        </w:rPr>
        <w:t>page</w:t>
      </w:r>
      <w:r>
        <w:rPr>
          <w:rFonts w:ascii="Times New Roman" w:hAnsi="Times New Roman"/>
          <w:sz w:val="24"/>
        </w:rPr>
        <w:t>, this search page shall display with a search bar</w:t>
      </w:r>
      <w:r>
        <w:rPr>
          <w:rFonts w:hint="eastAsia" w:ascii="Times New Roman" w:hAnsi="Times New Roman"/>
          <w:sz w:val="24"/>
          <w:lang w:val="en-US" w:eastAsia="zh-CN"/>
        </w:rPr>
        <w:t>(1)</w:t>
      </w:r>
      <w:r>
        <w:rPr>
          <w:rFonts w:ascii="Times New Roman" w:hAnsi="Times New Roman"/>
          <w:sz w:val="24"/>
        </w:rPr>
        <w:t xml:space="preserve"> and also a hint that is “search by keyword”. Users can </w:t>
      </w:r>
      <w:ins w:id="166" w:author="CAMT" w:date="2017-06-26T11:57:00Z">
        <w:r>
          <w:rPr>
            <w:rFonts w:ascii="Times New Roman" w:hAnsi="Times New Roman"/>
            <w:sz w:val="24"/>
          </w:rPr>
          <w:t xml:space="preserve">type in </w:t>
        </w:r>
      </w:ins>
      <w:r>
        <w:rPr>
          <w:rFonts w:ascii="Times New Roman" w:hAnsi="Times New Roman"/>
          <w:sz w:val="24"/>
        </w:rPr>
        <w:t>English keyword</w:t>
      </w:r>
      <w:ins w:id="167" w:author="CAMT" w:date="2017-06-26T11:57:00Z">
        <w:r>
          <w:rPr>
            <w:rFonts w:ascii="Times New Roman" w:hAnsi="Times New Roman"/>
            <w:sz w:val="24"/>
          </w:rPr>
          <w:t>s in</w:t>
        </w:r>
      </w:ins>
      <w:r>
        <w:rPr>
          <w:rFonts w:ascii="Times New Roman" w:hAnsi="Times New Roman"/>
          <w:sz w:val="24"/>
        </w:rPr>
        <w:t xml:space="preserve"> the search </w:t>
      </w:r>
      <w:ins w:id="168" w:author="CAMT" w:date="2017-06-26T11:57:00Z">
        <w:r>
          <w:rPr>
            <w:rFonts w:ascii="Times New Roman" w:hAnsi="Times New Roman"/>
            <w:sz w:val="24"/>
          </w:rPr>
          <w:t>box</w:t>
        </w:r>
      </w:ins>
      <w:r>
        <w:rPr>
          <w:rFonts w:ascii="Times New Roman" w:hAnsi="Times New Roman"/>
          <w:sz w:val="24"/>
        </w:rPr>
        <w:t xml:space="preserve"> to search the Locations by English keyword.</w:t>
      </w: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2</w:t>
      </w:r>
      <w:r>
        <w:rPr>
          <w:rFonts w:hint="eastAsia" w:ascii="Times New Roman" w:hAnsi="Times New Roman"/>
          <w:b/>
          <w:bCs/>
          <w:sz w:val="32"/>
          <w:szCs w:val="32"/>
          <w:lang w:val="en-US" w:eastAsia="zh-CN"/>
        </w:rPr>
        <w:t>5</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Favorites search page</w:t>
      </w:r>
    </w:p>
    <w:p>
      <w:pPr>
        <w:autoSpaceDN w:val="0"/>
        <w:spacing w:beforeAutospacing="1" w:afterAutospacing="1"/>
        <w:jc w:val="center"/>
        <w:rPr>
          <w:rFonts w:hint="eastAsia" w:ascii="Times New Roman" w:hAnsi="Times New Roman" w:eastAsia="宋体"/>
          <w:sz w:val="24"/>
          <w:lang w:eastAsia="zh-CN"/>
        </w:rPr>
      </w:pPr>
      <w:r>
        <w:rPr>
          <w:rFonts w:hint="eastAsia" w:ascii="Times New Roman" w:hAnsi="Times New Roman" w:eastAsia="宋体" w:cs="Times New Roman"/>
          <w:sz w:val="24"/>
          <w:szCs w:val="28"/>
          <w:lang w:val="en-US" w:eastAsia="zh-CN" w:bidi="ar-SA"/>
        </w:rPr>
        <w:pict>
          <v:shape id="图片 272" o:spid="_x0000_s1271" type="#_x0000_t75" style="height:295.3pt;width:199.7pt;rotation:0f;" o:ole="f" fillcolor="#FFFFFF" filled="f" o:preferrelative="t" stroked="f" coordorigin="0,0" coordsize="21600,21600">
            <v:fill on="f" color2="#FFFFFF" focus="0%"/>
            <v:imagedata gain="65536f" blacklevel="0f" gamma="0" o:title="QQ图片20140625105258" r:id="rId150"/>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b/>
          <w:bCs/>
          <w:sz w:val="24"/>
        </w:rPr>
      </w:pP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Description:</w:t>
      </w:r>
      <w:r>
        <w:rPr>
          <w:rFonts w:ascii="Times New Roman" w:hAnsi="Times New Roman"/>
          <w:sz w:val="24"/>
        </w:rPr>
        <w:t xml:space="preserve"> After users click “search” button on the </w:t>
      </w:r>
      <w:r>
        <w:rPr>
          <w:rFonts w:ascii="Times New Roman" w:hAnsi="Times New Roman"/>
          <w:b/>
          <w:bCs/>
          <w:sz w:val="24"/>
        </w:rPr>
        <w:t>Favorites page</w:t>
      </w:r>
      <w:r>
        <w:rPr>
          <w:rFonts w:ascii="Times New Roman" w:hAnsi="Times New Roman"/>
          <w:sz w:val="24"/>
        </w:rPr>
        <w:t xml:space="preserve">, this search page shall display with a search bar and also a hint that is “search by keyword”. Users can </w:t>
      </w:r>
      <w:ins w:id="169" w:author="CAMT" w:date="2017-06-26T11:57:00Z">
        <w:r>
          <w:rPr>
            <w:rFonts w:ascii="Times New Roman" w:hAnsi="Times New Roman"/>
            <w:sz w:val="24"/>
          </w:rPr>
          <w:t xml:space="preserve">type in </w:t>
        </w:r>
      </w:ins>
      <w:r>
        <w:rPr>
          <w:rFonts w:ascii="Times New Roman" w:hAnsi="Times New Roman"/>
          <w:sz w:val="24"/>
        </w:rPr>
        <w:t>English keyword</w:t>
      </w:r>
      <w:ins w:id="170" w:author="CAMT" w:date="2017-06-26T11:57:00Z">
        <w:r>
          <w:rPr>
            <w:rFonts w:ascii="Times New Roman" w:hAnsi="Times New Roman"/>
            <w:sz w:val="24"/>
          </w:rPr>
          <w:t>s in</w:t>
        </w:r>
      </w:ins>
      <w:r>
        <w:rPr>
          <w:rFonts w:ascii="Times New Roman" w:hAnsi="Times New Roman"/>
          <w:sz w:val="24"/>
        </w:rPr>
        <w:t xml:space="preserve"> the search </w:t>
      </w:r>
      <w:ins w:id="171" w:author="CAMT" w:date="2017-06-26T11:57:00Z">
        <w:r>
          <w:rPr>
            <w:rFonts w:ascii="Times New Roman" w:hAnsi="Times New Roman"/>
            <w:sz w:val="24"/>
          </w:rPr>
          <w:t>box</w:t>
        </w:r>
      </w:ins>
      <w:r>
        <w:rPr>
          <w:rFonts w:ascii="Times New Roman" w:hAnsi="Times New Roman"/>
          <w:sz w:val="24"/>
        </w:rPr>
        <w:t xml:space="preserve"> to search the Locations by English keyword.</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2</w:t>
      </w:r>
      <w:r>
        <w:rPr>
          <w:rFonts w:hint="eastAsia" w:ascii="Times New Roman" w:hAnsi="Times New Roman"/>
          <w:b/>
          <w:bCs/>
          <w:sz w:val="32"/>
          <w:szCs w:val="32"/>
          <w:lang w:val="en-US" w:eastAsia="zh-CN"/>
        </w:rPr>
        <w:t>6</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Favorites search </w:t>
      </w:r>
      <w:r>
        <w:rPr>
          <w:rFonts w:hint="eastAsia" w:ascii="Times New Roman" w:hAnsi="Times New Roman"/>
          <w:b/>
          <w:bCs/>
          <w:sz w:val="28"/>
          <w:lang w:val="en-US" w:eastAsia="zh-CN"/>
        </w:rPr>
        <w:t xml:space="preserve">result </w:t>
      </w:r>
      <w:r>
        <w:rPr>
          <w:rFonts w:ascii="Times New Roman" w:hAnsi="Times New Roman"/>
          <w:b/>
          <w:bCs/>
          <w:sz w:val="28"/>
        </w:rPr>
        <w:t>page</w:t>
      </w:r>
    </w:p>
    <w:p>
      <w:pPr>
        <w:autoSpaceDN w:val="0"/>
        <w:spacing w:beforeAutospacing="1" w:afterAutospacing="1"/>
        <w:jc w:val="center"/>
        <w:rPr>
          <w:rFonts w:hint="eastAsia" w:ascii="Times New Roman" w:hAnsi="Times New Roman" w:eastAsia="宋体"/>
          <w:sz w:val="24"/>
          <w:lang w:eastAsia="zh-CN"/>
        </w:rPr>
      </w:pPr>
      <w:r>
        <w:rPr>
          <w:rFonts w:hint="eastAsia" w:ascii="Times New Roman" w:hAnsi="Times New Roman" w:eastAsia="宋体" w:cs="Times New Roman"/>
          <w:sz w:val="24"/>
          <w:szCs w:val="28"/>
          <w:lang w:val="en-US" w:eastAsia="zh-CN" w:bidi="ar-SA"/>
        </w:rPr>
        <w:pict>
          <v:shape id="图片 273" o:spid="_x0000_s1272" type="#_x0000_t75" style="height:296.4pt;width:199.9pt;rotation:0f;" o:ole="f" fillcolor="#FFFFFF" filled="f" o:preferrelative="t" stroked="f" coordorigin="0,0" coordsize="21600,21600">
            <v:fill on="f" color2="#FFFFFF" focus="0%"/>
            <v:imagedata gain="65536f" blacklevel="0f" gamma="0" o:title="QQ图片20140625105221" r:id="rId151"/>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 xml:space="preserve">Description: </w:t>
      </w:r>
      <w:r>
        <w:rPr>
          <w:rFonts w:ascii="Times New Roman" w:hAnsi="Times New Roman"/>
          <w:sz w:val="24"/>
        </w:rPr>
        <w:t xml:space="preserve">When users </w:t>
      </w:r>
      <w:ins w:id="172" w:author="CAMT" w:date="2017-06-26T11:57:00Z">
        <w:r>
          <w:rPr>
            <w:rFonts w:ascii="Times New Roman" w:hAnsi="Times New Roman"/>
            <w:sz w:val="24"/>
          </w:rPr>
          <w:t xml:space="preserve">provide </w:t>
        </w:r>
      </w:ins>
      <w:r>
        <w:rPr>
          <w:rFonts w:ascii="Times New Roman" w:hAnsi="Times New Roman"/>
          <w:sz w:val="24"/>
        </w:rPr>
        <w:t>English keyword</w:t>
      </w:r>
      <w:ins w:id="173" w:author="CAMT" w:date="2017-06-26T11:57:00Z">
        <w:r>
          <w:rPr>
            <w:rFonts w:ascii="Times New Roman" w:hAnsi="Times New Roman"/>
            <w:sz w:val="24"/>
          </w:rPr>
          <w:t>s</w:t>
        </w:r>
      </w:ins>
      <w:r>
        <w:rPr>
          <w:rFonts w:ascii="Times New Roman" w:hAnsi="Times New Roman"/>
          <w:sz w:val="24"/>
        </w:rPr>
        <w:t xml:space="preserve"> </w:t>
      </w:r>
      <w:ins w:id="174" w:author="CAMT" w:date="2017-06-26T11:57:00Z">
        <w:r>
          <w:rPr>
            <w:rFonts w:ascii="Times New Roman" w:hAnsi="Times New Roman"/>
            <w:sz w:val="24"/>
          </w:rPr>
          <w:t>in</w:t>
        </w:r>
      </w:ins>
      <w:r>
        <w:rPr>
          <w:rFonts w:ascii="Times New Roman" w:hAnsi="Times New Roman"/>
          <w:sz w:val="24"/>
        </w:rPr>
        <w:t xml:space="preserve"> the search </w:t>
      </w:r>
      <w:ins w:id="175" w:author="CAMT" w:date="2017-06-26T11:57:00Z">
        <w:r>
          <w:rPr>
            <w:rFonts w:ascii="Times New Roman" w:hAnsi="Times New Roman"/>
            <w:sz w:val="24"/>
          </w:rPr>
          <w:t>box</w:t>
        </w:r>
      </w:ins>
      <w:r>
        <w:rPr>
          <w:rFonts w:ascii="Times New Roman" w:hAnsi="Times New Roman"/>
          <w:sz w:val="24"/>
        </w:rPr>
        <w:t xml:space="preserve"> for searching Locations in their own Favorites, the list below the search bar shall refresh to display a list of Locations from Favorites related to the English keyword input.  </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2</w:t>
      </w:r>
      <w:r>
        <w:rPr>
          <w:rFonts w:hint="eastAsia" w:ascii="Times New Roman" w:hAnsi="Times New Roman"/>
          <w:b/>
          <w:bCs/>
          <w:sz w:val="32"/>
          <w:szCs w:val="32"/>
          <w:lang w:val="en-US" w:eastAsia="zh-CN"/>
        </w:rPr>
        <w:t>7</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Favorites search not found page</w:t>
      </w:r>
    </w:p>
    <w:p>
      <w:pPr>
        <w:autoSpaceDN w:val="0"/>
        <w:spacing w:beforeAutospacing="1" w:afterAutospacing="1"/>
        <w:jc w:val="center"/>
        <w:rPr>
          <w:rFonts w:hint="eastAsia" w:ascii="Times New Roman" w:hAnsi="Times New Roman" w:eastAsia="宋体"/>
          <w:sz w:val="24"/>
          <w:lang w:eastAsia="zh-CN"/>
        </w:rPr>
      </w:pPr>
      <w:r>
        <w:rPr>
          <w:rFonts w:hint="eastAsia" w:ascii="Times New Roman" w:hAnsi="Times New Roman" w:eastAsia="宋体" w:cs="Times New Roman"/>
          <w:sz w:val="24"/>
          <w:szCs w:val="28"/>
          <w:lang w:val="en-US" w:eastAsia="zh-CN" w:bidi="ar-SA"/>
        </w:rPr>
        <w:pict>
          <v:shape id="图片 274" o:spid="_x0000_s1273" type="#_x0000_t75" style="height:296.4pt;width:200pt;rotation:0f;" o:ole="f" fillcolor="#FFFFFF" filled="f" o:preferrelative="t" stroked="f" coordorigin="0,0" coordsize="21600,21600">
            <v:fill on="f" color2="#FFFFFF" focus="0%"/>
            <v:imagedata gain="65536f" blacklevel="0f" gamma="0" o:title="QQ图片20140625105213" r:id="rId152"/>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rPr>
      </w:pPr>
    </w:p>
    <w:p>
      <w:pPr>
        <w:autoSpaceDN w:val="0"/>
        <w:spacing w:beforeAutospacing="1" w:afterAutospacing="1"/>
        <w:rPr>
          <w:rFonts w:ascii="Times New Roman" w:hAnsi="Times New Roman"/>
          <w:sz w:val="24"/>
        </w:rPr>
      </w:pPr>
      <w:r>
        <w:rPr>
          <w:rFonts w:hint="eastAsia" w:ascii="Times New Roman" w:hAnsi="Times New Roman"/>
          <w:b/>
          <w:bCs/>
          <w:sz w:val="24"/>
        </w:rPr>
        <w:t xml:space="preserve">          </w:t>
      </w:r>
      <w:r>
        <w:rPr>
          <w:rFonts w:ascii="Times New Roman" w:hAnsi="Times New Roman"/>
          <w:b/>
          <w:bCs/>
          <w:sz w:val="24"/>
        </w:rPr>
        <w:t>Description:</w:t>
      </w:r>
      <w:r>
        <w:rPr>
          <w:rFonts w:ascii="Times New Roman" w:hAnsi="Times New Roman"/>
          <w:sz w:val="24"/>
        </w:rPr>
        <w:t xml:space="preserve"> After users </w:t>
      </w:r>
      <w:ins w:id="176" w:author="CAMT" w:date="2017-06-26T11:57:00Z">
        <w:r>
          <w:rPr>
            <w:rFonts w:ascii="Times New Roman" w:hAnsi="Times New Roman"/>
            <w:sz w:val="24"/>
          </w:rPr>
          <w:t xml:space="preserve">type in </w:t>
        </w:r>
      </w:ins>
      <w:r>
        <w:rPr>
          <w:rFonts w:ascii="Times New Roman" w:hAnsi="Times New Roman"/>
          <w:sz w:val="24"/>
        </w:rPr>
        <w:t>the English keyword</w:t>
      </w:r>
      <w:ins w:id="177" w:author="CAMT" w:date="2017-06-26T11:58:00Z">
        <w:r>
          <w:rPr>
            <w:rFonts w:ascii="Times New Roman" w:hAnsi="Times New Roman"/>
            <w:sz w:val="24"/>
          </w:rPr>
          <w:t>s</w:t>
        </w:r>
      </w:ins>
      <w:r>
        <w:rPr>
          <w:rFonts w:ascii="Times New Roman" w:hAnsi="Times New Roman"/>
          <w:sz w:val="24"/>
        </w:rPr>
        <w:t xml:space="preserve"> </w:t>
      </w:r>
      <w:ins w:id="178" w:author="CAMT" w:date="2017-06-26T11:58:00Z">
        <w:r>
          <w:rPr>
            <w:rFonts w:ascii="Times New Roman" w:hAnsi="Times New Roman"/>
            <w:sz w:val="24"/>
          </w:rPr>
          <w:t>in</w:t>
        </w:r>
      </w:ins>
      <w:r>
        <w:rPr>
          <w:rFonts w:ascii="Times New Roman" w:hAnsi="Times New Roman"/>
          <w:sz w:val="24"/>
        </w:rPr>
        <w:t xml:space="preserve"> the search </w:t>
      </w:r>
      <w:ins w:id="179" w:author="CAMT" w:date="2017-06-26T11:58:00Z">
        <w:r>
          <w:rPr>
            <w:rFonts w:ascii="Times New Roman" w:hAnsi="Times New Roman"/>
            <w:sz w:val="24"/>
          </w:rPr>
          <w:t>box</w:t>
        </w:r>
      </w:ins>
      <w:r>
        <w:rPr>
          <w:rFonts w:ascii="Times New Roman" w:hAnsi="Times New Roman"/>
          <w:sz w:val="24"/>
        </w:rPr>
        <w:t xml:space="preserve">, if there is no Location found related to the English keyword, this page </w:t>
      </w:r>
      <w:ins w:id="180" w:author="CAMT" w:date="2017-06-26T11:58:00Z">
        <w:r>
          <w:rPr>
            <w:rFonts w:ascii="Times New Roman" w:hAnsi="Times New Roman"/>
            <w:sz w:val="24"/>
          </w:rPr>
          <w:t xml:space="preserve">shall </w:t>
        </w:r>
      </w:ins>
      <w:r>
        <w:rPr>
          <w:rFonts w:ascii="Times New Roman" w:hAnsi="Times New Roman"/>
          <w:sz w:val="24"/>
        </w:rPr>
        <w:t xml:space="preserve">display </w:t>
      </w:r>
      <w:ins w:id="181" w:author="CAMT" w:date="2017-06-26T11:58:00Z">
        <w:r>
          <w:rPr>
            <w:rFonts w:ascii="Times New Roman" w:hAnsi="Times New Roman"/>
            <w:sz w:val="24"/>
          </w:rPr>
          <w:t xml:space="preserve">an </w:t>
        </w:r>
      </w:ins>
      <w:r>
        <w:rPr>
          <w:rFonts w:ascii="Times New Roman" w:hAnsi="Times New Roman"/>
          <w:sz w:val="24"/>
        </w:rPr>
        <w:t>error message</w:t>
      </w:r>
      <w:ins w:id="182" w:author="CAMT" w:date="2017-06-26T11:58:00Z">
        <w:r>
          <w:rPr>
            <w:rFonts w:ascii="Times New Roman" w:hAnsi="Times New Roman"/>
            <w:sz w:val="24"/>
          </w:rPr>
          <w:t>:</w:t>
        </w:r>
      </w:ins>
      <w:r>
        <w:rPr>
          <w:rFonts w:ascii="Times New Roman" w:hAnsi="Times New Roman"/>
          <w:sz w:val="24"/>
        </w:rPr>
        <w:t xml:space="preserve"> “No locations found related to keyword”. </w:t>
      </w: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jc w:val="center"/>
        <w:rPr>
          <w:rFonts w:ascii="Times New Roman" w:hAnsi="Times New Roman"/>
          <w:sz w:val="24"/>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2</w:t>
      </w:r>
      <w:r>
        <w:rPr>
          <w:rFonts w:hint="eastAsia" w:ascii="Times New Roman" w:hAnsi="Times New Roman"/>
          <w:b/>
          <w:bCs/>
          <w:sz w:val="32"/>
          <w:szCs w:val="32"/>
          <w:lang w:val="en-US" w:eastAsia="zh-CN"/>
        </w:rPr>
        <w:t>8</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Wordbook page</w:t>
      </w:r>
      <w:r>
        <w:rPr>
          <w:rFonts w:hint="eastAsia" w:ascii="Times New Roman" w:hAnsi="Times New Roman"/>
          <w:b/>
          <w:bCs/>
          <w:sz w:val="28"/>
          <w:lang w:val="en-US" w:eastAsia="zh-CN"/>
        </w:rPr>
        <w:t xml:space="preserve"> 01 (Sort </w:t>
      </w:r>
      <w:r>
        <w:rPr>
          <w:rFonts w:ascii="Times New Roman" w:hAnsi="Times New Roman"/>
          <w:b/>
          <w:bCs/>
          <w:sz w:val="28"/>
          <w:szCs w:val="28"/>
        </w:rPr>
        <w:t>alphabetically</w:t>
      </w:r>
      <w:r>
        <w:rPr>
          <w:rFonts w:hint="eastAsia" w:ascii="Times New Roman" w:hAnsi="Times New Roman"/>
          <w:b/>
          <w:bCs/>
          <w:sz w:val="28"/>
          <w:lang w:val="en-US" w:eastAsia="zh-CN"/>
        </w:rPr>
        <w:t xml:space="preserve">) </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sz w:val="24"/>
          <w:szCs w:val="28"/>
          <w:lang w:val="en-US" w:eastAsia="en-US" w:bidi="ar-SA"/>
        </w:rPr>
        <w:pict>
          <v:rect id="Quad Arrow 230" o:spid="_x0000_s1274" style="position:absolute;left:0;margin-left:313pt;margin-top:129.9pt;height:37.75pt;width:24.65pt;rotation:0f;z-index:25173401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231" o:spid="_x0000_s1275" type="#_x0000_t176" style="position:absolute;left:0;margin-left:101.15pt;margin-top:128.05pt;height:22.5pt;width:216pt;rotation:0f;z-index:251711488;"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8"/>
          <w:szCs w:val="28"/>
          <w:lang w:val="en-US" w:eastAsia="zh-CN" w:bidi="ar-SA"/>
        </w:rPr>
        <w:pict>
          <v:shape id="图片 275" o:spid="_x0000_s1276" type="#_x0000_t75" style="height:294.5pt;width:198.95pt;rotation:0f;" o:ole="f" fillcolor="#FFFFFF" filled="f" o:preferrelative="t" stroked="f" coordorigin="0,0" coordsize="21600,21600">
            <v:fill on="f" color2="#FFFFFF" focus="0%"/>
            <v:imagedata gain="65536f" blacklevel="0f" gamma="0" o:title="QQ图片20140625111531" r:id="rId153"/>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szCs w:val="24"/>
        </w:rPr>
      </w:pPr>
    </w:p>
    <w:p>
      <w:pPr>
        <w:autoSpaceDN w:val="0"/>
        <w:spacing w:beforeAutospacing="1" w:afterAutospacing="1"/>
        <w:rPr>
          <w:rFonts w:ascii="Times New Roman" w:hAnsi="Times New Roman"/>
          <w:sz w:val="24"/>
          <w:szCs w:val="24"/>
        </w:rPr>
      </w:pPr>
      <w:r>
        <w:rPr>
          <w:rFonts w:hint="eastAsia" w:ascii="Times New Roman" w:hAnsi="Times New Roman"/>
          <w:b/>
          <w:bCs/>
          <w:sz w:val="24"/>
        </w:rPr>
        <w:t xml:space="preserve">          </w:t>
      </w:r>
      <w:r>
        <w:rPr>
          <w:rFonts w:ascii="Times New Roman" w:hAnsi="Times New Roman"/>
          <w:b/>
          <w:bCs/>
          <w:sz w:val="24"/>
          <w:szCs w:val="24"/>
        </w:rPr>
        <w:t xml:space="preserve">Description: </w:t>
      </w:r>
      <w:r>
        <w:rPr>
          <w:rFonts w:ascii="Times New Roman" w:hAnsi="Times New Roman"/>
          <w:sz w:val="24"/>
          <w:szCs w:val="24"/>
        </w:rPr>
        <w:t xml:space="preserve">After users click “Word book” button, this page </w:t>
      </w:r>
      <w:ins w:id="183" w:author="CAMT" w:date="2017-06-26T11:58:00Z">
        <w:r>
          <w:rPr>
            <w:rFonts w:ascii="Times New Roman" w:hAnsi="Times New Roman"/>
            <w:sz w:val="24"/>
            <w:szCs w:val="24"/>
          </w:rPr>
          <w:t xml:space="preserve">shall </w:t>
        </w:r>
      </w:ins>
      <w:r>
        <w:rPr>
          <w:rFonts w:ascii="Times New Roman" w:hAnsi="Times New Roman"/>
          <w:sz w:val="24"/>
          <w:szCs w:val="24"/>
        </w:rPr>
        <w:t xml:space="preserve">show a list of words </w:t>
      </w:r>
      <w:ins w:id="184" w:author="CAMT" w:date="2017-06-26T11:59:00Z">
        <w:r>
          <w:rPr>
            <w:rFonts w:ascii="Times New Roman" w:hAnsi="Times New Roman"/>
            <w:sz w:val="24"/>
            <w:szCs w:val="24"/>
          </w:rPr>
          <w:t xml:space="preserve">that users </w:t>
        </w:r>
      </w:ins>
      <w:r>
        <w:rPr>
          <w:rFonts w:ascii="Times New Roman" w:hAnsi="Times New Roman"/>
          <w:sz w:val="24"/>
          <w:szCs w:val="24"/>
        </w:rPr>
        <w:t xml:space="preserve">have been added into their own Word book. Words’ English meanings are displayed alphabetically with the pinned header (1) in the list. </w:t>
      </w:r>
    </w:p>
    <w:p>
      <w:pPr>
        <w:autoSpaceDN w:val="0"/>
        <w:spacing w:beforeAutospacing="1" w:afterAutospacing="1"/>
        <w:jc w:val="center"/>
        <w:rPr>
          <w:rFonts w:ascii="Times New Roman" w:hAnsi="Times New Roman"/>
          <w:b/>
          <w:bCs/>
          <w:sz w:val="28"/>
        </w:rPr>
      </w:pPr>
    </w:p>
    <w:p>
      <w:pPr>
        <w:autoSpaceDN w:val="0"/>
        <w:spacing w:beforeAutospacing="1" w:afterAutospacing="1"/>
        <w:jc w:val="center"/>
        <w:rPr>
          <w:rFonts w:ascii="Times New Roman" w:hAnsi="Times New Roman"/>
          <w:b/>
          <w:bCs/>
          <w:sz w:val="28"/>
        </w:rPr>
      </w:pP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2</w:t>
      </w:r>
      <w:r>
        <w:rPr>
          <w:rFonts w:hint="eastAsia" w:ascii="Times New Roman" w:hAnsi="Times New Roman"/>
          <w:b/>
          <w:bCs/>
          <w:sz w:val="32"/>
          <w:szCs w:val="32"/>
          <w:lang w:val="en-US" w:eastAsia="zh-CN"/>
        </w:rPr>
        <w:t>9</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Word Book page</w:t>
      </w:r>
      <w:r>
        <w:rPr>
          <w:rFonts w:hint="eastAsia" w:ascii="Times New Roman" w:hAnsi="Times New Roman"/>
          <w:b/>
          <w:bCs/>
          <w:sz w:val="28"/>
          <w:lang w:val="en-US" w:eastAsia="zh-CN"/>
        </w:rPr>
        <w:t xml:space="preserve"> 02 (Sort </w:t>
      </w:r>
      <w:r>
        <w:rPr>
          <w:rFonts w:ascii="Times New Roman" w:hAnsi="Times New Roman"/>
          <w:b/>
          <w:bCs/>
          <w:sz w:val="28"/>
          <w:szCs w:val="28"/>
        </w:rPr>
        <w:t>alphabetically</w:t>
      </w:r>
      <w:r>
        <w:rPr>
          <w:rFonts w:hint="eastAsia" w:ascii="Times New Roman" w:hAnsi="Times New Roman"/>
          <w:b/>
          <w:bCs/>
          <w:sz w:val="28"/>
          <w:lang w:val="en-US" w:eastAsia="zh-CN"/>
        </w:rPr>
        <w:t>)</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sz w:val="24"/>
          <w:szCs w:val="28"/>
          <w:lang w:val="en-US" w:eastAsia="en-US" w:bidi="ar-SA"/>
        </w:rPr>
        <w:pict>
          <v:rect id="Quad Arrow 233" o:spid="_x0000_s1277" style="position:absolute;left:0;margin-left:310pt;margin-top:38.4pt;height:37.75pt;width:24.65pt;rotation:0f;z-index:251735040;"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rect id="Quad Arrow 234" o:spid="_x0000_s1278" style="position:absolute;left:0;margin-left:298.75pt;margin-top:91.65pt;height:37.75pt;width:24.65pt;rotation:0f;z-index:251736064;"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shape id="Flowchart: Alternate Process 235" o:spid="_x0000_s1279" type="#_x0000_t176" style="position:absolute;left:0;margin-left:100.4pt;margin-top:23.15pt;height:39.05pt;width:213.8pt;rotation:0f;z-index:251713536;"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sz w:val="24"/>
          <w:szCs w:val="28"/>
          <w:lang w:val="en-US" w:eastAsia="en-US" w:bidi="ar-SA"/>
        </w:rPr>
        <w:pict>
          <v:shape id="Flowchart: Alternate Process 236" o:spid="_x0000_s1280" type="#_x0000_t176" style="position:absolute;left:0;margin-left:261.65pt;margin-top:74.05pt;height:39.05pt;width:40.5pt;rotation:0f;z-index:251712512;"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8"/>
          <w:szCs w:val="28"/>
          <w:lang w:val="en-US" w:eastAsia="zh-CN" w:bidi="ar-SA"/>
        </w:rPr>
        <w:pict>
          <v:shape id="图片 276" o:spid="_x0000_s1281" type="#_x0000_t75" style="height:295.35pt;width:201.15pt;rotation:0f;" o:ole="f" fillcolor="#FFFFFF" filled="f" o:preferrelative="t" stroked="f" coordorigin="0,0" coordsize="21600,21600">
            <v:fill on="f" color2="#FFFFFF" focus="0%"/>
            <v:imagedata gain="65536f" blacklevel="0f" gamma="0" o:title="QQ图片20140625111558" r:id="rId154"/>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b/>
          <w:bCs/>
          <w:sz w:val="24"/>
          <w:szCs w:val="24"/>
        </w:rPr>
      </w:pPr>
    </w:p>
    <w:p>
      <w:pPr>
        <w:autoSpaceDN w:val="0"/>
        <w:spacing w:beforeAutospacing="1" w:afterAutospacing="1"/>
        <w:rPr>
          <w:rFonts w:ascii="Times New Roman" w:hAnsi="Times New Roman"/>
          <w:sz w:val="24"/>
          <w:szCs w:val="24"/>
        </w:rPr>
      </w:pPr>
      <w:r>
        <w:rPr>
          <w:rFonts w:hint="eastAsia" w:ascii="Times New Roman" w:hAnsi="Times New Roman"/>
          <w:b/>
          <w:bCs/>
          <w:sz w:val="24"/>
        </w:rPr>
        <w:t xml:space="preserve">          </w:t>
      </w:r>
      <w:r>
        <w:rPr>
          <w:rFonts w:ascii="Times New Roman" w:hAnsi="Times New Roman"/>
          <w:b/>
          <w:bCs/>
          <w:sz w:val="24"/>
          <w:szCs w:val="24"/>
        </w:rPr>
        <w:t xml:space="preserve">Description: </w:t>
      </w:r>
      <w:r>
        <w:rPr>
          <w:rFonts w:ascii="Times New Roman" w:hAnsi="Times New Roman"/>
          <w:sz w:val="24"/>
          <w:szCs w:val="24"/>
        </w:rPr>
        <w:t xml:space="preserve">After users click “Word book” button to go to the Word Book page, a list of Chinese words with their English meaning </w:t>
      </w:r>
      <w:ins w:id="185" w:author="CAMT" w:date="2017-06-26T11:59:00Z">
        <w:r>
          <w:rPr>
            <w:rFonts w:ascii="Times New Roman" w:hAnsi="Times New Roman"/>
            <w:sz w:val="24"/>
            <w:szCs w:val="24"/>
          </w:rPr>
          <w:t>are</w:t>
        </w:r>
      </w:ins>
      <w:r>
        <w:rPr>
          <w:rFonts w:ascii="Times New Roman" w:hAnsi="Times New Roman"/>
          <w:sz w:val="24"/>
          <w:szCs w:val="24"/>
        </w:rPr>
        <w:t xml:space="preserve"> displayed alphabetically with its pinned header (1). </w:t>
      </w:r>
      <w:ins w:id="186" w:author="CAMT" w:date="2017-06-26T11:59:00Z">
        <w:r>
          <w:rPr>
            <w:rFonts w:ascii="Times New Roman" w:hAnsi="Times New Roman"/>
            <w:sz w:val="24"/>
            <w:szCs w:val="24"/>
          </w:rPr>
          <w:t>A</w:t>
        </w:r>
      </w:ins>
      <w:r>
        <w:rPr>
          <w:rFonts w:ascii="Times New Roman" w:hAnsi="Times New Roman"/>
          <w:sz w:val="24"/>
          <w:szCs w:val="24"/>
        </w:rPr>
        <w:t xml:space="preserve">n index bar </w:t>
      </w:r>
      <w:ins w:id="187" w:author="CAMT" w:date="2017-06-26T12:00:00Z">
        <w:r>
          <w:rPr>
            <w:rFonts w:ascii="Times New Roman" w:hAnsi="Times New Roman"/>
            <w:sz w:val="24"/>
            <w:szCs w:val="24"/>
          </w:rPr>
          <w:t xml:space="preserve">is shown on the </w:t>
        </w:r>
      </w:ins>
      <w:r>
        <w:rPr>
          <w:rFonts w:ascii="Times New Roman" w:hAnsi="Times New Roman"/>
          <w:sz w:val="24"/>
          <w:szCs w:val="24"/>
        </w:rPr>
        <w:t xml:space="preserve">right side of the screen displaying the pinner header of the list, which is the first character of the word’s English meaning. When users click </w:t>
      </w:r>
      <w:ins w:id="188" w:author="CAMT" w:date="2017-06-26T12:00:00Z">
        <w:r>
          <w:rPr>
            <w:rFonts w:ascii="Times New Roman" w:hAnsi="Times New Roman"/>
            <w:sz w:val="24"/>
            <w:szCs w:val="24"/>
          </w:rPr>
          <w:t>on a</w:t>
        </w:r>
      </w:ins>
      <w:r>
        <w:rPr>
          <w:rFonts w:ascii="Times New Roman" w:hAnsi="Times New Roman"/>
          <w:sz w:val="24"/>
          <w:szCs w:val="24"/>
        </w:rPr>
        <w:t xml:space="preserve"> character </w:t>
      </w:r>
      <w:ins w:id="189" w:author="CAMT" w:date="2017-06-26T12:00:00Z">
        <w:r>
          <w:rPr>
            <w:rFonts w:ascii="Times New Roman" w:hAnsi="Times New Roman"/>
            <w:sz w:val="24"/>
            <w:szCs w:val="24"/>
          </w:rPr>
          <w:t>in</w:t>
        </w:r>
      </w:ins>
      <w:r>
        <w:rPr>
          <w:rFonts w:ascii="Times New Roman" w:hAnsi="Times New Roman"/>
          <w:sz w:val="24"/>
          <w:szCs w:val="24"/>
        </w:rPr>
        <w:t xml:space="preserve"> the index bar, there is a preview text (2) of the character, and the related word(s) with the pinned header (1) shall display on the screen.</w:t>
      </w: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lang w:val="en-US" w:eastAsia="zh-CN"/>
        </w:rPr>
        <w:t>30</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eastAsia="宋体" w:cs="Times New Roman"/>
          <w:sz w:val="24"/>
          <w:szCs w:val="28"/>
          <w:lang w:val="en-US" w:eastAsia="en-US" w:bidi="ar-SA"/>
        </w:rPr>
        <w:pict>
          <v:shape id="Flowchart: Alternate Process 238" o:spid="_x0000_s1282" type="#_x0000_t176" style="position:absolute;left:0;margin-left:98.15pt;margin-top:33.75pt;height:39.05pt;width:40.5pt;rotation:0f;z-index:251715584;"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b/>
          <w:bCs/>
          <w:sz w:val="28"/>
        </w:rPr>
        <w:t xml:space="preserve">      Page Name: Single word page</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sz w:val="24"/>
          <w:szCs w:val="28"/>
          <w:lang w:val="en-US" w:eastAsia="en-US" w:bidi="ar-SA"/>
        </w:rPr>
        <w:pict>
          <v:rect id="Quad Arrow 239" o:spid="_x0000_s1283" style="position:absolute;left:0;margin-left:141.25pt;margin-top:55.65pt;height:37.75pt;width:24.65pt;rotation:0f;z-index:251737088;"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2</w:t>
                  </w:r>
                </w:p>
              </w:txbxContent>
            </v:textbox>
          </v:rect>
        </w:pict>
      </w:r>
      <w:r>
        <w:rPr>
          <w:rFonts w:ascii="Times New Roman" w:hAnsi="Times New Roman" w:eastAsia="宋体" w:cs="Times New Roman"/>
          <w:sz w:val="24"/>
          <w:szCs w:val="28"/>
          <w:lang w:val="en-US" w:eastAsia="en-US" w:bidi="ar-SA"/>
        </w:rPr>
        <w:pict>
          <v:rect id="Quad Arrow 240" o:spid="_x0000_s1284" style="position:absolute;left:0;margin-left:76.75pt;margin-top:3.9pt;height:37.75pt;width:24.65pt;rotation:0f;z-index:251738112;"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241" o:spid="_x0000_s1285" type="#_x0000_t176" style="position:absolute;left:0;margin-left:114.7pt;margin-top:50.05pt;height:29.1pt;width:29.25pt;rotation:0f;z-index:251714560;"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8"/>
          <w:szCs w:val="28"/>
          <w:lang w:val="en-US" w:eastAsia="en-US" w:bidi="ar-SA"/>
        </w:rPr>
        <w:pict>
          <v:shape id="Picture 139" o:spid="_x0000_s1286" type="#_x0000_t75" style="height:295.5pt;width:200.25pt;rotation:0f;" o:ole="f" fillcolor="#FFFFFF" filled="f" o:preferrelative="t" stroked="f" coordorigin="0,0" coordsize="21600,21600">
            <v:fill on="f" color2="#FFFFFF" focus="0%"/>
            <v:imagedata gain="65536f" blacklevel="0f" gamma="0" o:title="" r:id="rId155"/>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b/>
          <w:bCs/>
          <w:sz w:val="24"/>
          <w:szCs w:val="24"/>
        </w:rPr>
      </w:pPr>
    </w:p>
    <w:p>
      <w:pPr>
        <w:autoSpaceDN w:val="0"/>
        <w:spacing w:beforeAutospacing="1" w:afterAutospacing="1"/>
        <w:rPr>
          <w:rFonts w:ascii="Times New Roman" w:hAnsi="Times New Roman"/>
          <w:sz w:val="24"/>
          <w:szCs w:val="24"/>
        </w:rPr>
      </w:pPr>
      <w:r>
        <w:rPr>
          <w:rFonts w:hint="eastAsia" w:ascii="Times New Roman" w:hAnsi="Times New Roman"/>
          <w:b/>
          <w:bCs/>
          <w:sz w:val="24"/>
        </w:rPr>
        <w:t xml:space="preserve">          </w:t>
      </w:r>
      <w:r>
        <w:rPr>
          <w:rFonts w:ascii="Times New Roman" w:hAnsi="Times New Roman"/>
          <w:b/>
          <w:bCs/>
          <w:sz w:val="24"/>
          <w:szCs w:val="24"/>
        </w:rPr>
        <w:t xml:space="preserve">Description: </w:t>
      </w:r>
      <w:r>
        <w:rPr>
          <w:rFonts w:ascii="Times New Roman" w:hAnsi="Times New Roman"/>
          <w:sz w:val="24"/>
          <w:szCs w:val="24"/>
        </w:rPr>
        <w:t xml:space="preserve">After users click one word from Word book list, </w:t>
      </w:r>
      <w:ins w:id="190" w:author="CAMT" w:date="2017-06-26T12:01:00Z">
        <w:r>
          <w:rPr>
            <w:rFonts w:ascii="Times New Roman" w:hAnsi="Times New Roman"/>
            <w:sz w:val="24"/>
            <w:szCs w:val="24"/>
          </w:rPr>
          <w:t>the seleted word</w:t>
        </w:r>
      </w:ins>
      <w:ins w:id="191" w:author="CAMT" w:date="2017-06-26T12:02:00Z">
        <w:r>
          <w:rPr>
            <w:rFonts w:ascii="Times New Roman" w:hAnsi="Times New Roman"/>
            <w:sz w:val="24"/>
            <w:szCs w:val="24"/>
          </w:rPr>
          <w:t xml:space="preserve"> and its related information</w:t>
        </w:r>
      </w:ins>
      <w:ins w:id="192" w:author="CAMT" w:date="2017-06-26T12:01:00Z">
        <w:r>
          <w:rPr>
            <w:rFonts w:ascii="Times New Roman" w:hAnsi="Times New Roman"/>
            <w:sz w:val="24"/>
            <w:szCs w:val="24"/>
          </w:rPr>
          <w:t xml:space="preserve"> shall be displayed</w:t>
        </w:r>
      </w:ins>
      <w:ins w:id="193" w:author="CAMT" w:date="2017-06-26T12:02:00Z">
        <w:r>
          <w:rPr>
            <w:rFonts w:ascii="Times New Roman" w:hAnsi="Times New Roman"/>
            <w:sz w:val="24"/>
            <w:szCs w:val="24"/>
          </w:rPr>
          <w:t xml:space="preserve"> on this page</w:t>
        </w:r>
      </w:ins>
      <w:r>
        <w:rPr>
          <w:rFonts w:ascii="Times New Roman" w:hAnsi="Times New Roman"/>
          <w:sz w:val="24"/>
          <w:szCs w:val="24"/>
        </w:rPr>
        <w:t xml:space="preserve">. </w:t>
      </w:r>
      <w:ins w:id="194" w:author="CAMT" w:date="2017-06-26T12:03:00Z">
        <w:r>
          <w:rPr>
            <w:rFonts w:ascii="Times New Roman" w:hAnsi="Times New Roman"/>
            <w:sz w:val="24"/>
            <w:szCs w:val="24"/>
          </w:rPr>
          <w:t>Clicking the</w:t>
        </w:r>
      </w:ins>
      <w:r>
        <w:rPr>
          <w:rFonts w:ascii="Times New Roman" w:hAnsi="Times New Roman"/>
          <w:sz w:val="24"/>
          <w:szCs w:val="24"/>
        </w:rPr>
        <w:t xml:space="preserve"> “back” button (1) at the top left of the page, users can go back to the Word book displaying a list of words. There is also a “speak” button (2) providing the pronunciation of the Chinese word for users.</w:t>
      </w:r>
    </w:p>
    <w:p>
      <w:pPr>
        <w:autoSpaceDN w:val="0"/>
        <w:spacing w:beforeAutospacing="1" w:afterAutospacing="1"/>
        <w:rPr>
          <w:rFonts w:ascii="Times New Roman" w:hAnsi="Times New Roman"/>
          <w:b/>
          <w:bCs/>
          <w:sz w:val="28"/>
        </w:rPr>
      </w:pPr>
    </w:p>
    <w:p>
      <w:pPr>
        <w:autoSpaceDN w:val="0"/>
        <w:spacing w:beforeAutospacing="1" w:afterAutospacing="1"/>
        <w:rPr>
          <w:rFonts w:ascii="Times New Roman" w:hAnsi="Times New Roman"/>
          <w:b/>
          <w:bCs/>
          <w:sz w:val="32"/>
          <w:szCs w:val="32"/>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lang w:val="en-US" w:eastAsia="zh-CN"/>
        </w:rPr>
        <w:t>31</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Single word delete page</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Picture 140" o:spid="_x0000_s1287" type="#_x0000_t75" style="height:295.5pt;width:196.5pt;rotation:0f;" o:ole="f" fillcolor="#FFFFFF" filled="f" o:preferrelative="t" stroked="f" coordorigin="0,0" coordsize="21600,21600">
            <v:fill on="f" color2="#FFFFFF" focus="0%"/>
            <v:imagedata gain="65536f" blacklevel="0f" gamma="0" o:title="" r:id="rId156"/>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szCs w:val="24"/>
        </w:rPr>
      </w:pPr>
    </w:p>
    <w:p>
      <w:pPr>
        <w:autoSpaceDN w:val="0"/>
        <w:spacing w:beforeAutospacing="1" w:afterAutospacing="1"/>
        <w:rPr>
          <w:rFonts w:ascii="Times New Roman" w:hAnsi="Times New Roman"/>
          <w:sz w:val="24"/>
          <w:szCs w:val="24"/>
        </w:rPr>
      </w:pPr>
      <w:r>
        <w:rPr>
          <w:rFonts w:hint="eastAsia" w:ascii="Times New Roman" w:hAnsi="Times New Roman"/>
          <w:b/>
          <w:bCs/>
          <w:sz w:val="24"/>
        </w:rPr>
        <w:t xml:space="preserve">          </w:t>
      </w:r>
      <w:r>
        <w:rPr>
          <w:rFonts w:ascii="Times New Roman" w:hAnsi="Times New Roman"/>
          <w:b/>
          <w:bCs/>
          <w:sz w:val="24"/>
          <w:szCs w:val="24"/>
        </w:rPr>
        <w:t xml:space="preserve">Description: </w:t>
      </w:r>
      <w:r>
        <w:rPr>
          <w:rFonts w:ascii="Times New Roman" w:hAnsi="Times New Roman"/>
          <w:sz w:val="24"/>
          <w:szCs w:val="24"/>
        </w:rPr>
        <w:t xml:space="preserve">This page shall </w:t>
      </w:r>
      <w:ins w:id="195" w:author="CAMT" w:date="2017-06-26T12:03:00Z">
        <w:r>
          <w:rPr>
            <w:rFonts w:ascii="Times New Roman" w:hAnsi="Times New Roman"/>
            <w:sz w:val="24"/>
            <w:szCs w:val="24"/>
          </w:rPr>
          <w:t xml:space="preserve">appear </w:t>
        </w:r>
      </w:ins>
      <w:r>
        <w:rPr>
          <w:rFonts w:ascii="Times New Roman" w:hAnsi="Times New Roman"/>
          <w:sz w:val="24"/>
          <w:szCs w:val="24"/>
        </w:rPr>
        <w:t>when users click “delete” button at Single word page. It displays a prompt message to make sure that users want to delete the selected viewing word. Users can click “sure” button confirm the deletion of the selected word. Or they can click “cancel” button to cancel the deletion operation and return to the single word page.</w:t>
      </w:r>
    </w:p>
    <w:p>
      <w:pPr>
        <w:autoSpaceDN w:val="0"/>
        <w:spacing w:beforeAutospacing="1" w:afterAutospacing="1"/>
        <w:jc w:val="center"/>
        <w:rPr>
          <w:rFonts w:ascii="Times New Roman" w:hAnsi="Times New Roman"/>
          <w:b/>
          <w:bCs/>
          <w:sz w:val="28"/>
        </w:rPr>
      </w:pPr>
    </w:p>
    <w:p>
      <w:pPr>
        <w:autoSpaceDN w:val="0"/>
        <w:spacing w:beforeAutospacing="1" w:afterAutospacing="1"/>
        <w:jc w:val="center"/>
        <w:rPr>
          <w:rFonts w:ascii="Times New Roman" w:hAnsi="Times New Roman"/>
          <w:b/>
          <w:bCs/>
          <w:sz w:val="28"/>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3</w:t>
      </w:r>
      <w:r>
        <w:rPr>
          <w:rFonts w:hint="eastAsia" w:ascii="Times New Roman" w:hAnsi="Times New Roman"/>
          <w:b/>
          <w:bCs/>
          <w:sz w:val="32"/>
          <w:szCs w:val="32"/>
          <w:lang w:val="en-US" w:eastAsia="zh-CN"/>
        </w:rPr>
        <w:t>2</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Word Book page</w:t>
      </w:r>
      <w:r>
        <w:rPr>
          <w:rFonts w:hint="eastAsia" w:ascii="Times New Roman" w:hAnsi="Times New Roman"/>
          <w:b/>
          <w:bCs/>
          <w:sz w:val="28"/>
          <w:lang w:val="en-US" w:eastAsia="zh-CN"/>
        </w:rPr>
        <w:t xml:space="preserve"> (Sort by date</w:t>
      </w:r>
      <w:bookmarkStart w:id="0" w:name="_GoBack"/>
      <w:bookmarkEnd w:id="0"/>
      <w:r>
        <w:rPr>
          <w:rFonts w:hint="eastAsia" w:ascii="Times New Roman" w:hAnsi="Times New Roman"/>
          <w:b/>
          <w:bCs/>
          <w:sz w:val="28"/>
          <w:lang w:val="en-US" w:eastAsia="zh-CN"/>
        </w:rPr>
        <w:t>)</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sz w:val="24"/>
          <w:szCs w:val="28"/>
          <w:lang w:val="en-US" w:eastAsia="en-US" w:bidi="ar-SA"/>
        </w:rPr>
        <w:pict>
          <v:rect id="Quad Arrow 244" o:spid="_x0000_s1288" style="position:absolute;left:0;margin-left:309.25pt;margin-top:17.4pt;height:37.75pt;width:24.65pt;rotation:0f;z-index:25173913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sz w:val="24"/>
          <w:szCs w:val="28"/>
          <w:lang w:val="en-US" w:eastAsia="en-US" w:bidi="ar-SA"/>
        </w:rPr>
        <w:pict>
          <v:shape id="Flowchart: Alternate Process 245" o:spid="_x0000_s1289" type="#_x0000_t176" style="position:absolute;left:0;margin-left:260.15pt;margin-top:17.85pt;height:20.25pt;width:52.5pt;rotation:0f;z-index:251716608;" o:ole="f" fillcolor="#FFFFFF" filled="f" o:preferrelative="t" stroked="t" coordorigin="0,0" coordsize="21600,21600" adj="2700">
            <v:fill on="f" color2="#FFFFFF" focus="0%"/>
            <v:stroke weight="2.25pt" color="#FF0000" color2="#FFFFFF" miterlimit="2"/>
            <v:imagedata gain="65536f" blacklevel="0f" gamma="0"/>
            <o:lock v:ext="edit" position="f" selection="f" grouping="f" rotation="f" cropping="f" text="f" aspectratio="f"/>
          </v:shape>
        </w:pict>
      </w:r>
      <w:r>
        <w:rPr>
          <w:rFonts w:ascii="Times New Roman" w:hAnsi="Times New Roman" w:eastAsia="宋体" w:cs="Times New Roman"/>
          <w:b/>
          <w:bCs/>
          <w:sz w:val="28"/>
          <w:szCs w:val="28"/>
          <w:lang w:val="en-US" w:eastAsia="en-US" w:bidi="ar-SA"/>
        </w:rPr>
        <w:pict>
          <v:shape id="Picture 141" o:spid="_x0000_s1290" type="#_x0000_t75" style="height:294.75pt;width:198pt;rotation:0f;" o:ole="f" fillcolor="#FFFFFF" filled="f" o:preferrelative="t" stroked="f" coordorigin="0,0" coordsize="21600,21600">
            <v:fill on="f" color2="#FFFFFF" focus="0%"/>
            <v:imagedata gain="65536f" blacklevel="0f" gamma="0" o:title="" r:id="rId157"/>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szCs w:val="24"/>
        </w:rPr>
      </w:pPr>
    </w:p>
    <w:p>
      <w:pPr>
        <w:autoSpaceDN w:val="0"/>
        <w:spacing w:beforeAutospacing="1" w:afterAutospacing="1"/>
        <w:rPr>
          <w:rFonts w:ascii="Times New Roman" w:hAnsi="Times New Roman"/>
          <w:sz w:val="24"/>
          <w:szCs w:val="24"/>
        </w:rPr>
      </w:pPr>
      <w:r>
        <w:rPr>
          <w:rFonts w:hint="eastAsia" w:ascii="Times New Roman" w:hAnsi="Times New Roman"/>
          <w:b/>
          <w:bCs/>
          <w:sz w:val="24"/>
        </w:rPr>
        <w:t xml:space="preserve">          </w:t>
      </w:r>
      <w:r>
        <w:rPr>
          <w:rFonts w:ascii="Times New Roman" w:hAnsi="Times New Roman"/>
          <w:b/>
          <w:bCs/>
          <w:sz w:val="24"/>
          <w:szCs w:val="24"/>
        </w:rPr>
        <w:t xml:space="preserve">Description: </w:t>
      </w:r>
      <w:r>
        <w:rPr>
          <w:rFonts w:ascii="Times New Roman" w:hAnsi="Times New Roman"/>
          <w:sz w:val="24"/>
          <w:szCs w:val="24"/>
        </w:rPr>
        <w:t xml:space="preserve">After users click “sort” button at Word book page that displays a list of words alphabetically, Word book page </w:t>
      </w:r>
      <w:ins w:id="196" w:author="CAMT" w:date="2017-06-26T12:04:00Z">
        <w:r>
          <w:rPr>
            <w:rFonts w:ascii="Times New Roman" w:hAnsi="Times New Roman"/>
            <w:sz w:val="24"/>
            <w:szCs w:val="24"/>
          </w:rPr>
          <w:t xml:space="preserve">shall </w:t>
        </w:r>
      </w:ins>
      <w:r>
        <w:rPr>
          <w:rFonts w:ascii="Times New Roman" w:hAnsi="Times New Roman"/>
          <w:sz w:val="24"/>
          <w:szCs w:val="24"/>
        </w:rPr>
        <w:t xml:space="preserve">display a list of words sorted by date. Each column includes column number, Chines word, its English meaning and also the date (1) when the Chinese word </w:t>
      </w:r>
      <w:ins w:id="197" w:author="CAMT" w:date="2017-06-26T12:04:00Z">
        <w:r>
          <w:rPr>
            <w:rFonts w:ascii="Times New Roman" w:hAnsi="Times New Roman"/>
            <w:sz w:val="24"/>
            <w:szCs w:val="24"/>
          </w:rPr>
          <w:t xml:space="preserve">was </w:t>
        </w:r>
      </w:ins>
      <w:r>
        <w:rPr>
          <w:rFonts w:ascii="Times New Roman" w:hAnsi="Times New Roman"/>
          <w:sz w:val="24"/>
          <w:szCs w:val="24"/>
        </w:rPr>
        <w:t>added to Word book.</w:t>
      </w:r>
    </w:p>
    <w:p>
      <w:pPr>
        <w:autoSpaceDN w:val="0"/>
        <w:spacing w:beforeAutospacing="1" w:afterAutospacing="1"/>
        <w:jc w:val="center"/>
        <w:rPr>
          <w:rFonts w:ascii="Times New Roman" w:hAnsi="Times New Roman"/>
          <w:b/>
          <w:bCs/>
          <w:sz w:val="28"/>
        </w:rPr>
      </w:pPr>
    </w:p>
    <w:p>
      <w:pPr>
        <w:autoSpaceDN w:val="0"/>
        <w:spacing w:beforeAutospacing="1" w:afterAutospacing="1"/>
        <w:jc w:val="center"/>
        <w:rPr>
          <w:rFonts w:ascii="Times New Roman" w:hAnsi="Times New Roman"/>
          <w:b/>
          <w:bCs/>
          <w:sz w:val="28"/>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3</w:t>
      </w:r>
      <w:r>
        <w:rPr>
          <w:rFonts w:hint="eastAsia" w:ascii="Times New Roman" w:hAnsi="Times New Roman"/>
          <w:b/>
          <w:bCs/>
          <w:sz w:val="32"/>
          <w:szCs w:val="32"/>
          <w:lang w:val="en-US" w:eastAsia="zh-CN"/>
        </w:rPr>
        <w:t>3</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Word book search page</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Picture 142" o:spid="_x0000_s1291" type="#_x0000_t75" style="height:295.5pt;width:197.25pt;rotation:0f;" o:ole="f" fillcolor="#FFFFFF" filled="f" o:preferrelative="t" stroked="f" coordorigin="0,0" coordsize="21600,21600">
            <v:fill on="f" color2="#FFFFFF" focus="0%"/>
            <v:imagedata gain="65536f" blacklevel="0f" gamma="0" o:title="" r:id="rId158"/>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b/>
          <w:bCs/>
          <w:sz w:val="24"/>
          <w:szCs w:val="24"/>
        </w:rPr>
      </w:pPr>
    </w:p>
    <w:p>
      <w:pPr>
        <w:autoSpaceDN w:val="0"/>
        <w:spacing w:beforeAutospacing="1" w:afterAutospacing="1"/>
        <w:rPr>
          <w:rFonts w:ascii="Times New Roman" w:hAnsi="Times New Roman"/>
          <w:sz w:val="24"/>
          <w:szCs w:val="24"/>
        </w:rPr>
      </w:pPr>
      <w:r>
        <w:rPr>
          <w:rFonts w:hint="eastAsia" w:ascii="Times New Roman" w:hAnsi="Times New Roman"/>
          <w:b/>
          <w:bCs/>
          <w:sz w:val="24"/>
        </w:rPr>
        <w:t xml:space="preserve">          </w:t>
      </w:r>
      <w:r>
        <w:rPr>
          <w:rFonts w:ascii="Times New Roman" w:hAnsi="Times New Roman"/>
          <w:b/>
          <w:bCs/>
          <w:sz w:val="24"/>
          <w:szCs w:val="24"/>
        </w:rPr>
        <w:t xml:space="preserve">Description: </w:t>
      </w:r>
      <w:r>
        <w:rPr>
          <w:rFonts w:ascii="Times New Roman" w:hAnsi="Times New Roman"/>
          <w:sz w:val="24"/>
          <w:szCs w:val="24"/>
        </w:rPr>
        <w:t xml:space="preserve">This page </w:t>
      </w:r>
      <w:ins w:id="198" w:author="CAMT" w:date="2017-06-26T12:05:00Z">
        <w:r>
          <w:rPr>
            <w:rFonts w:ascii="Times New Roman" w:hAnsi="Times New Roman"/>
            <w:sz w:val="24"/>
            <w:szCs w:val="24"/>
          </w:rPr>
          <w:t xml:space="preserve">appears </w:t>
        </w:r>
      </w:ins>
      <w:r>
        <w:rPr>
          <w:rFonts w:ascii="Times New Roman" w:hAnsi="Times New Roman"/>
          <w:sz w:val="24"/>
          <w:szCs w:val="24"/>
        </w:rPr>
        <w:t xml:space="preserve">after users click “search” button at Word book page. There is a search </w:t>
      </w:r>
      <w:ins w:id="199" w:author="CAMT" w:date="2017-06-26T12:06:00Z">
        <w:r>
          <w:rPr>
            <w:rFonts w:ascii="Times New Roman" w:hAnsi="Times New Roman"/>
            <w:sz w:val="24"/>
            <w:szCs w:val="24"/>
          </w:rPr>
          <w:t xml:space="preserve">box </w:t>
        </w:r>
      </w:ins>
      <w:r>
        <w:rPr>
          <w:rFonts w:ascii="Times New Roman" w:hAnsi="Times New Roman"/>
          <w:sz w:val="24"/>
          <w:szCs w:val="24"/>
        </w:rPr>
        <w:t xml:space="preserve">to receive the input data provided by users. </w:t>
      </w:r>
      <w:ins w:id="200" w:author="CAMT" w:date="2017-06-26T12:06:00Z">
        <w:r>
          <w:rPr>
            <w:rFonts w:ascii="Times New Roman" w:hAnsi="Times New Roman"/>
            <w:sz w:val="24"/>
            <w:szCs w:val="24"/>
          </w:rPr>
          <w:t xml:space="preserve">The </w:t>
        </w:r>
      </w:ins>
      <w:ins w:id="201" w:author="CAMT" w:date="2017-06-26T12:07:00Z">
        <w:r>
          <w:rPr>
            <w:rFonts w:ascii="Times New Roman" w:hAnsi="Times New Roman"/>
            <w:sz w:val="24"/>
            <w:szCs w:val="24"/>
          </w:rPr>
          <w:t>s</w:t>
        </w:r>
      </w:ins>
      <w:r>
        <w:rPr>
          <w:rFonts w:ascii="Times New Roman" w:hAnsi="Times New Roman"/>
          <w:sz w:val="24"/>
          <w:szCs w:val="24"/>
        </w:rPr>
        <w:t xml:space="preserve">earch </w:t>
      </w:r>
      <w:ins w:id="202" w:author="CAMT" w:date="2017-06-26T12:06:00Z">
        <w:r>
          <w:rPr>
            <w:rFonts w:ascii="Times New Roman" w:hAnsi="Times New Roman"/>
            <w:sz w:val="24"/>
            <w:szCs w:val="24"/>
          </w:rPr>
          <w:t xml:space="preserve">box </w:t>
        </w:r>
      </w:ins>
      <w:r>
        <w:rPr>
          <w:rFonts w:ascii="Times New Roman" w:hAnsi="Times New Roman"/>
          <w:sz w:val="24"/>
          <w:szCs w:val="24"/>
        </w:rPr>
        <w:t>is displayed with hint text</w:t>
      </w:r>
      <w:ins w:id="203" w:author="CAMT" w:date="2017-06-26T12:07:00Z">
        <w:r>
          <w:rPr>
            <w:rFonts w:ascii="Times New Roman" w:hAnsi="Times New Roman"/>
            <w:sz w:val="24"/>
            <w:szCs w:val="24"/>
          </w:rPr>
          <w:t xml:space="preserve">: </w:t>
        </w:r>
      </w:ins>
      <w:r>
        <w:rPr>
          <w:rFonts w:ascii="Times New Roman" w:hAnsi="Times New Roman"/>
          <w:sz w:val="24"/>
          <w:szCs w:val="24"/>
        </w:rPr>
        <w:t>“Search by Explanation”.</w:t>
      </w:r>
    </w:p>
    <w:p>
      <w:pPr>
        <w:autoSpaceDN w:val="0"/>
        <w:spacing w:beforeAutospacing="1" w:afterAutospacing="1"/>
        <w:jc w:val="center"/>
        <w:rPr>
          <w:rFonts w:ascii="Times New Roman" w:hAnsi="Times New Roman"/>
          <w:b/>
          <w:bCs/>
          <w:sz w:val="28"/>
        </w:rPr>
      </w:pPr>
    </w:p>
    <w:p>
      <w:pPr>
        <w:autoSpaceDN w:val="0"/>
        <w:spacing w:beforeAutospacing="1" w:afterAutospacing="1"/>
        <w:jc w:val="center"/>
        <w:rPr>
          <w:rFonts w:ascii="Times New Roman" w:hAnsi="Times New Roman"/>
          <w:b/>
          <w:bCs/>
          <w:sz w:val="28"/>
        </w:rPr>
      </w:pPr>
    </w:p>
    <w:p>
      <w:pPr>
        <w:autoSpaceDN w:val="0"/>
        <w:spacing w:beforeAutospacing="1" w:afterAutospacing="1"/>
        <w:rPr>
          <w:rFonts w:ascii="Times New Roman" w:hAnsi="Times New Roman"/>
          <w:b/>
          <w:bCs/>
          <w:sz w:val="28"/>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3</w:t>
      </w:r>
      <w:r>
        <w:rPr>
          <w:rFonts w:hint="eastAsia" w:ascii="Times New Roman" w:hAnsi="Times New Roman"/>
          <w:b/>
          <w:bCs/>
          <w:sz w:val="32"/>
          <w:szCs w:val="32"/>
          <w:lang w:val="en-US" w:eastAsia="zh-CN"/>
        </w:rPr>
        <w:t>4</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Word book search </w:t>
      </w:r>
      <w:r>
        <w:rPr>
          <w:rFonts w:hint="eastAsia" w:ascii="Times New Roman" w:hAnsi="Times New Roman"/>
          <w:b/>
          <w:bCs/>
          <w:sz w:val="28"/>
          <w:lang w:val="en-US" w:eastAsia="zh-CN"/>
        </w:rPr>
        <w:t xml:space="preserve">result </w:t>
      </w:r>
      <w:r>
        <w:rPr>
          <w:rFonts w:ascii="Times New Roman" w:hAnsi="Times New Roman"/>
          <w:b/>
          <w:bCs/>
          <w:sz w:val="28"/>
        </w:rPr>
        <w:t>page</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Picture 143" o:spid="_x0000_s1292" type="#_x0000_t75" style="height:294pt;width:195.75pt;rotation:0f;" o:ole="f" fillcolor="#FFFFFF" filled="f" o:preferrelative="t" stroked="f" coordorigin="0,0" coordsize="21600,21600">
            <v:fill on="f" color2="#FFFFFF" focus="0%"/>
            <v:imagedata gain="65536f" blacklevel="0f" gamma="0" o:title="" r:id="rId159"/>
            <o:lock v:ext="edit" position="f" selection="f" grouping="f" rotation="f" cropping="f" text="f" aspectratio="t"/>
            <w10:wrap type="none"/>
            <w10:anchorlock/>
          </v:shape>
        </w:pict>
      </w:r>
    </w:p>
    <w:p>
      <w:pPr>
        <w:autoSpaceDN w:val="0"/>
        <w:spacing w:beforeAutospacing="1" w:afterAutospacing="1"/>
        <w:rPr>
          <w:rFonts w:ascii="Times New Roman" w:hAnsi="Times New Roman"/>
          <w:b/>
          <w:bCs/>
          <w:sz w:val="24"/>
          <w:szCs w:val="24"/>
        </w:rPr>
      </w:pPr>
    </w:p>
    <w:p>
      <w:pPr>
        <w:autoSpaceDN w:val="0"/>
        <w:spacing w:beforeAutospacing="1" w:afterAutospacing="1"/>
        <w:rPr>
          <w:rFonts w:ascii="Times New Roman" w:hAnsi="Times New Roman"/>
          <w:sz w:val="24"/>
          <w:szCs w:val="24"/>
        </w:rPr>
      </w:pPr>
      <w:r>
        <w:rPr>
          <w:rFonts w:hint="eastAsia" w:ascii="Times New Roman" w:hAnsi="Times New Roman"/>
          <w:b/>
          <w:bCs/>
          <w:sz w:val="24"/>
        </w:rPr>
        <w:t xml:space="preserve">          </w:t>
      </w:r>
      <w:r>
        <w:rPr>
          <w:rFonts w:ascii="Times New Roman" w:hAnsi="Times New Roman"/>
          <w:b/>
          <w:bCs/>
          <w:sz w:val="24"/>
          <w:szCs w:val="24"/>
        </w:rPr>
        <w:t xml:space="preserve">Description: </w:t>
      </w:r>
      <w:r>
        <w:rPr>
          <w:rFonts w:ascii="Times New Roman" w:hAnsi="Times New Roman"/>
          <w:sz w:val="24"/>
          <w:szCs w:val="24"/>
        </w:rPr>
        <w:t xml:space="preserve">When users input the English key word at the search bar, the list below the search </w:t>
      </w:r>
      <w:ins w:id="204" w:author="CAMT" w:date="2017-06-26T12:07:00Z">
        <w:r>
          <w:rPr>
            <w:rFonts w:ascii="Times New Roman" w:hAnsi="Times New Roman"/>
            <w:sz w:val="24"/>
            <w:szCs w:val="24"/>
          </w:rPr>
          <w:t>box is</w:t>
        </w:r>
      </w:ins>
      <w:r>
        <w:rPr>
          <w:rFonts w:ascii="Times New Roman" w:hAnsi="Times New Roman"/>
          <w:sz w:val="24"/>
          <w:szCs w:val="24"/>
        </w:rPr>
        <w:t xml:space="preserve"> refreshed to display a list of words related to English keyword. </w:t>
      </w:r>
      <w:ins w:id="205" w:author="CAMT" w:date="2017-06-26T12:08:00Z">
        <w:r>
          <w:rPr>
            <w:rFonts w:ascii="Times New Roman" w:hAnsi="Times New Roman"/>
            <w:sz w:val="24"/>
            <w:szCs w:val="24"/>
          </w:rPr>
          <w:t>The word list displays</w:t>
        </w:r>
      </w:ins>
      <w:r>
        <w:rPr>
          <w:rFonts w:ascii="Times New Roman" w:hAnsi="Times New Roman"/>
          <w:sz w:val="24"/>
          <w:szCs w:val="24"/>
        </w:rPr>
        <w:t xml:space="preserve"> column id, Chinese word, its English meaning and also the date when </w:t>
      </w:r>
      <w:ins w:id="206" w:author="CAMT" w:date="2017-06-26T12:08:00Z">
        <w:r>
          <w:rPr>
            <w:rFonts w:ascii="Times New Roman" w:hAnsi="Times New Roman"/>
            <w:sz w:val="24"/>
            <w:szCs w:val="24"/>
          </w:rPr>
          <w:t xml:space="preserve">the words were </w:t>
        </w:r>
      </w:ins>
      <w:r>
        <w:rPr>
          <w:rFonts w:ascii="Times New Roman" w:hAnsi="Times New Roman"/>
          <w:sz w:val="24"/>
          <w:szCs w:val="24"/>
        </w:rPr>
        <w:t xml:space="preserve">added.  </w:t>
      </w:r>
    </w:p>
    <w:p>
      <w:pPr>
        <w:autoSpaceDN w:val="0"/>
        <w:spacing w:beforeAutospacing="1" w:afterAutospacing="1"/>
        <w:jc w:val="center"/>
        <w:rPr>
          <w:rFonts w:ascii="Times New Roman" w:hAnsi="Times New Roman"/>
          <w:b/>
          <w:bCs/>
          <w:sz w:val="28"/>
        </w:rPr>
      </w:pPr>
    </w:p>
    <w:p>
      <w:pPr>
        <w:autoSpaceDN w:val="0"/>
        <w:spacing w:beforeAutospacing="1" w:afterAutospacing="1"/>
        <w:jc w:val="center"/>
        <w:rPr>
          <w:rFonts w:ascii="Times New Roman" w:hAnsi="Times New Roman"/>
          <w:b/>
          <w:bCs/>
          <w:sz w:val="28"/>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3</w:t>
      </w:r>
      <w:r>
        <w:rPr>
          <w:rFonts w:hint="eastAsia" w:ascii="Times New Roman" w:hAnsi="Times New Roman"/>
          <w:b/>
          <w:bCs/>
          <w:sz w:val="32"/>
          <w:szCs w:val="32"/>
          <w:lang w:val="en-US" w:eastAsia="zh-CN"/>
        </w:rPr>
        <w:t>5</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b/>
          <w:bCs/>
          <w:sz w:val="28"/>
        </w:rPr>
        <w:t xml:space="preserve">      Page Name: Word Book search not found page</w:t>
      </w:r>
    </w:p>
    <w:p>
      <w:pPr>
        <w:autoSpaceDN w:val="0"/>
        <w:spacing w:beforeAutospacing="1" w:afterAutospacing="1"/>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shape id="图片 127" o:spid="_x0000_s1293" type="#_x0000_t75" style="height:295.5pt;width:196.5pt;rotation:0f;" o:ole="f" fillcolor="#FFFFFF" filled="f" o:preferrelative="t" stroked="f" coordorigin="0,0" coordsize="21600,21600">
            <v:fill on="f" color2="#FFFFFF" focus="0%"/>
            <v:imagedata gain="65536f" blacklevel="0f" gamma="0" o:title="" r:id="rId160"/>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b/>
          <w:bCs/>
          <w:sz w:val="24"/>
          <w:szCs w:val="24"/>
        </w:rPr>
      </w:pPr>
    </w:p>
    <w:p>
      <w:pPr>
        <w:autoSpaceDN w:val="0"/>
        <w:spacing w:beforeAutospacing="1" w:afterAutospacing="1"/>
        <w:rPr>
          <w:rFonts w:ascii="Times New Roman" w:hAnsi="Times New Roman"/>
          <w:sz w:val="24"/>
          <w:szCs w:val="24"/>
        </w:rPr>
      </w:pPr>
      <w:r>
        <w:rPr>
          <w:rFonts w:hint="eastAsia" w:ascii="Times New Roman" w:hAnsi="Times New Roman"/>
          <w:b/>
          <w:bCs/>
          <w:sz w:val="24"/>
        </w:rPr>
        <w:t xml:space="preserve">          </w:t>
      </w:r>
      <w:r>
        <w:rPr>
          <w:rFonts w:ascii="Times New Roman" w:hAnsi="Times New Roman"/>
          <w:b/>
          <w:bCs/>
          <w:sz w:val="24"/>
          <w:szCs w:val="24"/>
        </w:rPr>
        <w:t xml:space="preserve">Description: </w:t>
      </w:r>
      <w:ins w:id="207" w:author="CAMT" w:date="2017-06-26T10:09:00Z">
        <w:r>
          <w:rPr>
            <w:rFonts w:ascii="Times New Roman" w:hAnsi="Times New Roman"/>
            <w:sz w:val="24"/>
            <w:szCs w:val="24"/>
          </w:rPr>
          <w:t>If</w:t>
        </w:r>
      </w:ins>
      <w:r>
        <w:rPr>
          <w:rFonts w:ascii="Times New Roman" w:hAnsi="Times New Roman"/>
          <w:sz w:val="24"/>
          <w:szCs w:val="24"/>
        </w:rPr>
        <w:t xml:space="preserve"> users input English keyword</w:t>
      </w:r>
      <w:ins w:id="208" w:author="CAMT" w:date="2017-06-26T10:09:00Z">
        <w:r>
          <w:rPr>
            <w:rFonts w:ascii="Times New Roman" w:hAnsi="Times New Roman"/>
            <w:sz w:val="24"/>
            <w:szCs w:val="24"/>
          </w:rPr>
          <w:t>(s)</w:t>
        </w:r>
      </w:ins>
      <w:r>
        <w:rPr>
          <w:rFonts w:ascii="Times New Roman" w:hAnsi="Times New Roman"/>
          <w:sz w:val="24"/>
          <w:szCs w:val="24"/>
        </w:rPr>
        <w:t xml:space="preserve"> </w:t>
      </w:r>
      <w:ins w:id="209" w:author="CAMT" w:date="2017-06-26T10:09:00Z">
        <w:r>
          <w:rPr>
            <w:rFonts w:ascii="Times New Roman" w:hAnsi="Times New Roman"/>
            <w:sz w:val="24"/>
            <w:szCs w:val="24"/>
          </w:rPr>
          <w:t xml:space="preserve">in the </w:t>
        </w:r>
      </w:ins>
      <w:r>
        <w:rPr>
          <w:rFonts w:ascii="Times New Roman" w:hAnsi="Times New Roman"/>
          <w:sz w:val="24"/>
          <w:szCs w:val="24"/>
        </w:rPr>
        <w:t xml:space="preserve">search </w:t>
      </w:r>
      <w:ins w:id="210" w:author="CAMT" w:date="2017-06-26T10:09:00Z">
        <w:r>
          <w:rPr>
            <w:rFonts w:ascii="Times New Roman" w:hAnsi="Times New Roman"/>
            <w:sz w:val="24"/>
            <w:szCs w:val="24"/>
          </w:rPr>
          <w:t>box</w:t>
        </w:r>
      </w:ins>
      <w:ins w:id="211" w:author="CAMT" w:date="2017-06-26T10:10:00Z">
        <w:r>
          <w:rPr>
            <w:rFonts w:ascii="Times New Roman" w:hAnsi="Times New Roman"/>
            <w:sz w:val="24"/>
            <w:szCs w:val="24"/>
          </w:rPr>
          <w:t xml:space="preserve"> and</w:t>
        </w:r>
      </w:ins>
      <w:r>
        <w:rPr>
          <w:rFonts w:ascii="Times New Roman" w:hAnsi="Times New Roman"/>
          <w:sz w:val="24"/>
          <w:szCs w:val="24"/>
        </w:rPr>
        <w:t xml:space="preserve"> there is no word found related to the key word input, the error message “No words found related to the key word” </w:t>
      </w:r>
      <w:ins w:id="212" w:author="CAMT" w:date="2017-06-26T12:09:00Z">
        <w:r>
          <w:rPr>
            <w:rFonts w:ascii="Times New Roman" w:hAnsi="Times New Roman"/>
            <w:sz w:val="24"/>
            <w:szCs w:val="24"/>
          </w:rPr>
          <w:t>shall be</w:t>
        </w:r>
      </w:ins>
      <w:r>
        <w:rPr>
          <w:rFonts w:ascii="Times New Roman" w:hAnsi="Times New Roman"/>
          <w:sz w:val="24"/>
          <w:szCs w:val="24"/>
        </w:rPr>
        <w:t xml:space="preserve"> displayed at the Word Book search page.</w:t>
      </w:r>
    </w:p>
    <w:p>
      <w:pPr>
        <w:autoSpaceDN w:val="0"/>
        <w:spacing w:beforeAutospacing="1" w:afterAutospacing="1"/>
        <w:jc w:val="center"/>
        <w:rPr>
          <w:rFonts w:ascii="Times New Roman" w:hAnsi="Times New Roman"/>
          <w:b/>
          <w:bCs/>
          <w:sz w:val="28"/>
        </w:rPr>
      </w:pPr>
    </w:p>
    <w:p>
      <w:pPr>
        <w:autoSpaceDN w:val="0"/>
        <w:spacing w:beforeAutospacing="1" w:afterAutospacing="1"/>
        <w:jc w:val="center"/>
        <w:rPr>
          <w:rFonts w:ascii="Times New Roman" w:hAnsi="Times New Roman"/>
          <w:b/>
          <w:bCs/>
          <w:sz w:val="28"/>
        </w:rPr>
      </w:pPr>
    </w:p>
    <w:p>
      <w:pPr>
        <w:autoSpaceDN w:val="0"/>
        <w:spacing w:beforeAutospacing="1" w:afterAutospacing="1"/>
        <w:jc w:val="center"/>
        <w:rPr>
          <w:rFonts w:ascii="Times New Roman" w:hAnsi="Times New Roman"/>
          <w:b/>
          <w:bCs/>
          <w:sz w:val="28"/>
        </w:rPr>
      </w:pPr>
    </w:p>
    <w:p>
      <w:pPr>
        <w:autoSpaceDN w:val="0"/>
        <w:spacing w:beforeAutospacing="1" w:afterAutospacing="1"/>
        <w:rPr>
          <w:rFonts w:ascii="Times New Roman" w:hAnsi="Times New Roman"/>
          <w:b/>
          <w:bCs/>
          <w:sz w:val="32"/>
          <w:szCs w:val="32"/>
        </w:rPr>
      </w:pPr>
      <w:r>
        <w:rPr>
          <w:rFonts w:ascii="Times New Roman" w:hAnsi="Times New Roman"/>
          <w:b/>
          <w:bCs/>
          <w:sz w:val="32"/>
          <w:szCs w:val="32"/>
        </w:rPr>
        <w:t>UI-</w:t>
      </w:r>
      <w:r>
        <w:rPr>
          <w:rFonts w:hint="eastAsia" w:ascii="Times New Roman" w:hAnsi="Times New Roman"/>
          <w:b/>
          <w:bCs/>
          <w:sz w:val="32"/>
          <w:szCs w:val="32"/>
        </w:rPr>
        <w:t>3</w:t>
      </w:r>
      <w:r>
        <w:rPr>
          <w:rFonts w:hint="eastAsia" w:ascii="Times New Roman" w:hAnsi="Times New Roman"/>
          <w:b/>
          <w:bCs/>
          <w:sz w:val="32"/>
          <w:szCs w:val="32"/>
          <w:lang w:val="en-US" w:eastAsia="zh-CN"/>
        </w:rPr>
        <w:t>6</w:t>
      </w:r>
      <w:r>
        <w:rPr>
          <w:rFonts w:ascii="Times New Roman" w:hAnsi="Times New Roman"/>
          <w:b/>
          <w:bCs/>
          <w:sz w:val="32"/>
          <w:szCs w:val="32"/>
        </w:rPr>
        <w:t>:</w:t>
      </w:r>
    </w:p>
    <w:p>
      <w:pPr>
        <w:autoSpaceDN w:val="0"/>
        <w:spacing w:beforeAutospacing="1" w:afterAutospacing="1"/>
        <w:rPr>
          <w:rFonts w:ascii="Times New Roman" w:hAnsi="Times New Roman"/>
          <w:b/>
          <w:bCs/>
          <w:sz w:val="28"/>
        </w:rPr>
      </w:pPr>
      <w:r>
        <w:rPr>
          <w:rFonts w:ascii="Times New Roman" w:hAnsi="Times New Roman" w:eastAsia="宋体" w:cs="Times New Roman"/>
          <w:b/>
          <w:bCs/>
          <w:sz w:val="28"/>
          <w:szCs w:val="28"/>
          <w:lang w:val="en-US" w:eastAsia="en-US" w:bidi="ar-SA"/>
        </w:rPr>
        <w:pict>
          <v:shape id="Flowchart: Alternate Process 250" o:spid="_x0000_s1294" type="#_x0000_t176" style="position:absolute;left:0;margin-left:274.4pt;margin-top:44.75pt;height:39.05pt;width:40.5pt;rotation:0f;z-index:251748352;" o:ole="f" fillcolor="#FFFFFF" filled="f" o:preferrelative="t" stroked="t" coordorigin="0,0" coordsize="21600,21600" adj="2700">
            <v:fill on="f" color2="#FFFFFF" focus="0%"/>
            <v:stroke color="#FF0000" color2="#FFFFFF" miterlimit="2"/>
            <v:imagedata gain="65536f" blacklevel="0f" gamma="0"/>
            <o:lock v:ext="edit" position="f" selection="f" grouping="f" rotation="f" cropping="f" text="f" aspectratio="f"/>
          </v:shape>
        </w:pict>
      </w:r>
      <w:r>
        <w:rPr>
          <w:rFonts w:ascii="Times New Roman" w:hAnsi="Times New Roman"/>
          <w:b/>
          <w:bCs/>
          <w:sz w:val="28"/>
        </w:rPr>
        <w:t xml:space="preserve">      Page Name: Help information </w:t>
      </w:r>
      <w:commentRangeStart w:id="2"/>
      <w:r>
        <w:rPr>
          <w:rFonts w:ascii="Times New Roman" w:hAnsi="Times New Roman"/>
          <w:b/>
          <w:bCs/>
          <w:sz w:val="28"/>
        </w:rPr>
        <w:t>page</w:t>
      </w:r>
      <w:commentRangeEnd w:id="2"/>
      <w:r>
        <w:rPr>
          <w:rStyle w:val="12"/>
        </w:rPr>
        <w:commentReference w:id="2"/>
      </w:r>
    </w:p>
    <w:p>
      <w:pPr>
        <w:autoSpaceDN w:val="0"/>
        <w:spacing w:beforeAutospacing="1" w:afterAutospacing="1"/>
        <w:jc w:val="center"/>
        <w:rPr>
          <w:rFonts w:ascii="Times New Roman" w:hAnsi="Times New Roman"/>
          <w:b/>
          <w:bCs/>
          <w:sz w:val="28"/>
        </w:rPr>
      </w:pPr>
      <w:r>
        <w:rPr>
          <w:rFonts w:ascii="Times New Roman" w:hAnsi="Times New Roman" w:eastAsia="宋体" w:cs="Times New Roman"/>
          <w:b/>
          <w:bCs/>
          <w:sz w:val="28"/>
          <w:szCs w:val="28"/>
          <w:lang w:val="en-US" w:eastAsia="en-US" w:bidi="ar-SA"/>
        </w:rPr>
        <w:pict>
          <v:rect id="Quad Arrow 251" o:spid="_x0000_s1295" style="position:absolute;left:0;margin-left:309pt;margin-top:15.35pt;height:37.75pt;width:24.65pt;rotation:0f;z-index:251749376;" o:ole="f" fillcolor="#FFFFFF" filled="f" o:preferrelative="t" stroked="f" coordsize="21600,21600">
            <v:fill on="f" color2="#FFFFFF" focus="0%"/>
            <v:imagedata gain="65536f" blacklevel="0f" gamma="0"/>
            <o:lock v:ext="edit" position="f" selection="f" grouping="f" rotation="f" cropping="f" text="f" aspectratio="f"/>
            <v:textbox>
              <w:txbxContent>
                <w:p>
                  <w:pPr>
                    <w:rPr>
                      <w:b/>
                      <w:bCs/>
                      <w:color w:val="FF0000"/>
                      <w:sz w:val="44"/>
                      <w:szCs w:val="44"/>
                    </w:rPr>
                  </w:pPr>
                  <w:r>
                    <w:rPr>
                      <w:rFonts w:hint="eastAsia"/>
                      <w:b/>
                      <w:bCs/>
                      <w:color w:val="FF0000"/>
                      <w:sz w:val="44"/>
                      <w:szCs w:val="44"/>
                    </w:rPr>
                    <w:t>1</w:t>
                  </w:r>
                </w:p>
              </w:txbxContent>
            </v:textbox>
          </v:rect>
        </w:pict>
      </w:r>
      <w:r>
        <w:rPr>
          <w:rFonts w:ascii="Times New Roman" w:hAnsi="Times New Roman" w:eastAsia="宋体" w:cs="Times New Roman"/>
          <w:b/>
          <w:bCs/>
          <w:sz w:val="28"/>
          <w:szCs w:val="28"/>
          <w:lang w:val="en-US" w:eastAsia="en-US" w:bidi="ar-SA"/>
        </w:rPr>
        <w:pict>
          <v:shape id="Picture 34" o:spid="_x0000_s1296" type="#_x0000_t75" style="height:328.5pt;width:198.75pt;rotation:0f;" o:ole="f" fillcolor="#FFFFFF" filled="f" o:preferrelative="t" stroked="f" coordorigin="0,0" coordsize="21600,21600">
            <v:fill on="f" color2="#FFFFFF" focus="0%"/>
            <v:imagedata gain="65536f" blacklevel="0f" gamma="0" o:title="" r:id="rId161"/>
            <o:lock v:ext="edit" position="f" selection="f" grouping="f" rotation="f" cropping="f" text="f" aspectratio="t"/>
            <w10:wrap type="none"/>
            <w10:anchorlock/>
          </v:shape>
        </w:pict>
      </w:r>
    </w:p>
    <w:p>
      <w:pPr>
        <w:autoSpaceDN w:val="0"/>
        <w:spacing w:beforeAutospacing="1" w:afterAutospacing="1"/>
        <w:jc w:val="center"/>
        <w:rPr>
          <w:rFonts w:ascii="Times New Roman" w:hAnsi="Times New Roman"/>
          <w:b/>
          <w:bCs/>
          <w:sz w:val="24"/>
          <w:szCs w:val="24"/>
        </w:rPr>
      </w:pPr>
    </w:p>
    <w:p>
      <w:pPr>
        <w:autoSpaceDN w:val="0"/>
        <w:spacing w:beforeAutospacing="1" w:afterAutospacing="1"/>
        <w:rPr>
          <w:rFonts w:ascii="Times New Roman" w:hAnsi="Times New Roman"/>
          <w:b/>
          <w:bCs/>
          <w:sz w:val="28"/>
        </w:rPr>
      </w:pPr>
      <w:r>
        <w:rPr>
          <w:rFonts w:hint="eastAsia" w:ascii="Times New Roman" w:hAnsi="Times New Roman"/>
          <w:b/>
          <w:bCs/>
          <w:sz w:val="24"/>
        </w:rPr>
        <w:t xml:space="preserve">          </w:t>
      </w:r>
      <w:r>
        <w:rPr>
          <w:rFonts w:ascii="Times New Roman" w:hAnsi="Times New Roman"/>
          <w:b/>
          <w:bCs/>
          <w:sz w:val="24"/>
          <w:szCs w:val="24"/>
        </w:rPr>
        <w:t xml:space="preserve">Description: </w:t>
      </w:r>
      <w:r>
        <w:rPr>
          <w:rFonts w:ascii="Times New Roman" w:hAnsi="Times New Roman"/>
          <w:sz w:val="24"/>
          <w:szCs w:val="24"/>
        </w:rPr>
        <w:t>After users click “help” button, this help information page shall display the help content. Users can select “X” button (1) at top right of the screen to close the help information page, and go back to the previous page.</w:t>
      </w:r>
    </w:p>
    <w:p>
      <w:pPr>
        <w:rPr>
          <w:rFonts w:ascii="Times New Roman" w:hAnsi="Times New Roman"/>
          <w:b/>
          <w:bCs/>
          <w:sz w:val="44"/>
          <w:szCs w:val="44"/>
        </w:rPr>
      </w:pPr>
    </w:p>
    <w:p>
      <w:pPr>
        <w:rPr>
          <w:rFonts w:ascii="Times New Roman" w:hAnsi="Times New Roman"/>
          <w:b/>
          <w:bCs/>
          <w:sz w:val="44"/>
          <w:szCs w:val="44"/>
        </w:rPr>
      </w:pPr>
    </w:p>
    <w:p>
      <w:pPr>
        <w:rPr>
          <w:rFonts w:ascii="Times New Roman" w:hAnsi="Times New Roman"/>
          <w:b/>
          <w:bCs/>
          <w:sz w:val="44"/>
          <w:szCs w:val="44"/>
        </w:rPr>
      </w:pPr>
      <w:r>
        <w:rPr>
          <w:rFonts w:ascii="Times New Roman" w:hAnsi="Times New Roman"/>
          <w:b/>
          <w:bCs/>
          <w:sz w:val="44"/>
          <w:szCs w:val="44"/>
        </w:rPr>
        <w:t>Chapter Seven | Reference</w:t>
      </w:r>
    </w:p>
    <w:p>
      <w:pPr>
        <w:spacing w:after="0" w:line="240" w:lineRule="auto"/>
        <w:rPr>
          <w:rFonts w:ascii="Times New Roman" w:hAnsi="Times New Roman"/>
          <w:sz w:val="24"/>
          <w:szCs w:val="24"/>
        </w:rPr>
      </w:pPr>
      <w:r>
        <w:rPr>
          <w:rFonts w:ascii="Times New Roman" w:hAnsi="Times New Roman"/>
          <w:sz w:val="24"/>
          <w:szCs w:val="24"/>
        </w:rPr>
        <w:t xml:space="preserve">  </w:t>
      </w:r>
    </w:p>
    <w:p>
      <w:pPr>
        <w:spacing w:after="0" w:line="240" w:lineRule="auto"/>
        <w:rPr>
          <w:rFonts w:ascii="Times New Roman" w:hAnsi="Times New Roman"/>
          <w:color w:val="000000"/>
          <w:sz w:val="24"/>
          <w:szCs w:val="24"/>
        </w:rPr>
      </w:pPr>
      <w:r>
        <w:rPr>
          <w:rFonts w:ascii="Times New Roman" w:hAnsi="Times New Roman"/>
          <w:color w:val="000000"/>
          <w:sz w:val="24"/>
          <w:szCs w:val="24"/>
        </w:rPr>
        <w:t xml:space="preserve">      [1] ZXing Project</w:t>
      </w:r>
    </w:p>
    <w:p>
      <w:pPr>
        <w:spacing w:after="0" w:line="240" w:lineRule="auto"/>
        <w:rPr>
          <w:rFonts w:ascii="Times New Roman" w:hAnsi="Times New Roman"/>
          <w:color w:val="000000"/>
          <w:sz w:val="24"/>
          <w:szCs w:val="24"/>
        </w:rPr>
      </w:pPr>
      <w:r>
        <w:rPr>
          <w:rFonts w:ascii="Times New Roman" w:hAnsi="Times New Roman"/>
          <w:color w:val="000000"/>
          <w:sz w:val="24"/>
          <w:szCs w:val="24"/>
        </w:rPr>
        <w:t xml:space="preserve">            </w:t>
      </w:r>
      <w:r>
        <w:fldChar w:fldCharType="begin"/>
      </w:r>
      <w:r>
        <w:instrText xml:space="preserve">HYPERLINK "https://github.com/zxing/zxing" </w:instrText>
      </w:r>
      <w:r>
        <w:fldChar w:fldCharType="separate"/>
      </w:r>
      <w:r>
        <w:rPr>
          <w:rStyle w:val="10"/>
          <w:rFonts w:ascii="Times New Roman" w:hAnsi="Times New Roman"/>
          <w:color w:val="000000"/>
          <w:sz w:val="24"/>
          <w:szCs w:val="24"/>
        </w:rPr>
        <w:t>https://github.com/zxing/zxing</w:t>
      </w:r>
      <w:r>
        <w:fldChar w:fldCharType="end"/>
      </w:r>
    </w:p>
    <w:p>
      <w:pPr>
        <w:spacing w:after="0" w:line="240" w:lineRule="auto"/>
        <w:rPr>
          <w:rFonts w:ascii="Times New Roman" w:hAnsi="Times New Roman"/>
          <w:color w:val="000000"/>
          <w:sz w:val="24"/>
          <w:szCs w:val="24"/>
        </w:rPr>
      </w:pPr>
    </w:p>
    <w:p>
      <w:pPr>
        <w:spacing w:after="0" w:line="240" w:lineRule="auto"/>
        <w:rPr>
          <w:rFonts w:ascii="Times New Roman" w:hAnsi="Times New Roman"/>
          <w:color w:val="000000"/>
          <w:sz w:val="24"/>
          <w:szCs w:val="24"/>
        </w:rPr>
      </w:pPr>
      <w:r>
        <w:rPr>
          <w:rFonts w:ascii="Times New Roman" w:hAnsi="Times New Roman"/>
          <w:color w:val="000000"/>
          <w:sz w:val="24"/>
          <w:szCs w:val="24"/>
        </w:rPr>
        <w:t xml:space="preserve">      [2] OCR Library tess two</w:t>
      </w:r>
    </w:p>
    <w:p>
      <w:pPr>
        <w:spacing w:after="0" w:line="240" w:lineRule="auto"/>
        <w:rPr>
          <w:rFonts w:ascii="Times New Roman" w:hAnsi="Times New Roman"/>
          <w:color w:val="000000"/>
        </w:rPr>
      </w:pPr>
      <w:r>
        <w:rPr>
          <w:rFonts w:ascii="Times New Roman" w:hAnsi="Times New Roman"/>
          <w:color w:val="000000"/>
          <w:sz w:val="24"/>
          <w:szCs w:val="24"/>
        </w:rPr>
        <w:t xml:space="preserve">            </w:t>
      </w:r>
      <w:r>
        <w:fldChar w:fldCharType="begin"/>
      </w:r>
      <w:r>
        <w:instrText xml:space="preserve">HYPERLINK "http://www.eoeandroid.com/thread-299133-1-1.html" </w:instrText>
      </w:r>
      <w:r>
        <w:fldChar w:fldCharType="separate"/>
      </w:r>
      <w:r>
        <w:rPr>
          <w:rStyle w:val="10"/>
          <w:rFonts w:ascii="Times New Roman" w:hAnsi="Times New Roman"/>
          <w:color w:val="000000"/>
          <w:sz w:val="24"/>
          <w:szCs w:val="24"/>
        </w:rPr>
        <w:t>http://www.eoeandroid.com/thread-299133-1-1.html</w:t>
      </w:r>
      <w:r>
        <w:fldChar w:fldCharType="end"/>
      </w:r>
    </w:p>
    <w:p>
      <w:pPr>
        <w:spacing w:after="0" w:line="240" w:lineRule="auto"/>
        <w:rPr>
          <w:rFonts w:ascii="Times New Roman" w:hAnsi="Times New Roman"/>
          <w:color w:val="000000"/>
        </w:rPr>
      </w:pPr>
    </w:p>
    <w:p>
      <w:pPr>
        <w:spacing w:after="0" w:line="240" w:lineRule="auto"/>
        <w:rPr>
          <w:rFonts w:ascii="Times New Roman" w:hAnsi="Times New Roman"/>
          <w:color w:val="000000"/>
          <w:sz w:val="24"/>
          <w:szCs w:val="24"/>
        </w:rPr>
      </w:pPr>
      <w:r>
        <w:rPr>
          <w:rFonts w:ascii="Times New Roman" w:hAnsi="Times New Roman"/>
          <w:color w:val="000000"/>
          <w:sz w:val="24"/>
          <w:szCs w:val="24"/>
        </w:rPr>
        <w:t xml:space="preserve">      [3] Microsoft Translator API</w:t>
      </w:r>
    </w:p>
    <w:p>
      <w:pPr>
        <w:spacing w:after="0" w:line="240" w:lineRule="auto"/>
        <w:rPr>
          <w:rFonts w:ascii="Times New Roman" w:hAnsi="Times New Roman"/>
          <w:color w:val="000000"/>
          <w:sz w:val="24"/>
          <w:szCs w:val="24"/>
        </w:rPr>
      </w:pPr>
      <w:r>
        <w:rPr>
          <w:rFonts w:ascii="Times New Roman" w:hAnsi="Times New Roman"/>
          <w:color w:val="000000"/>
          <w:sz w:val="24"/>
          <w:szCs w:val="24"/>
        </w:rPr>
        <w:tab/>
      </w:r>
      <w:r>
        <w:fldChar w:fldCharType="begin"/>
      </w:r>
      <w:r>
        <w:instrText xml:space="preserve">HYPERLINK "http://msdn.microsoft.com/en-us/library/dd576287.aspx" </w:instrText>
      </w:r>
      <w:r>
        <w:fldChar w:fldCharType="separate"/>
      </w:r>
      <w:r>
        <w:rPr>
          <w:rStyle w:val="10"/>
          <w:rFonts w:ascii="Times New Roman" w:hAnsi="Times New Roman"/>
          <w:color w:val="000000"/>
          <w:sz w:val="24"/>
          <w:szCs w:val="24"/>
        </w:rPr>
        <w:t>http://msdn.microsoft.com/en-us/library/dd576287.aspx</w:t>
      </w:r>
      <w:r>
        <w:fldChar w:fldCharType="end"/>
      </w:r>
    </w:p>
    <w:p>
      <w:pPr>
        <w:spacing w:after="0" w:line="240" w:lineRule="auto"/>
        <w:rPr>
          <w:rFonts w:ascii="Times New Roman" w:hAnsi="Times New Roman"/>
          <w:color w:val="000000"/>
          <w:sz w:val="24"/>
          <w:szCs w:val="24"/>
        </w:rPr>
      </w:pPr>
    </w:p>
    <w:p>
      <w:pPr>
        <w:spacing w:after="0" w:line="240" w:lineRule="auto"/>
        <w:rPr>
          <w:rFonts w:ascii="Times New Roman" w:hAnsi="Times New Roman"/>
          <w:color w:val="000000"/>
          <w:sz w:val="24"/>
          <w:szCs w:val="24"/>
        </w:rPr>
      </w:pPr>
      <w:r>
        <w:rPr>
          <w:rFonts w:ascii="Times New Roman" w:hAnsi="Times New Roman"/>
          <w:color w:val="000000"/>
          <w:sz w:val="24"/>
          <w:szCs w:val="24"/>
        </w:rPr>
        <w:t xml:space="preserve">      [4] Google Maps Android API V2</w:t>
      </w:r>
    </w:p>
    <w:p>
      <w:pPr>
        <w:spacing w:after="0" w:line="240" w:lineRule="auto"/>
        <w:ind w:firstLine="720"/>
        <w:rPr>
          <w:rFonts w:ascii="Times New Roman" w:hAnsi="Times New Roman"/>
          <w:color w:val="000000"/>
          <w:sz w:val="24"/>
          <w:szCs w:val="24"/>
        </w:rPr>
      </w:pPr>
      <w:r>
        <w:fldChar w:fldCharType="begin"/>
      </w:r>
      <w:r>
        <w:instrText xml:space="preserve">HYPERLINK "https://developers.google.com/maps/documentation/android/" </w:instrText>
      </w:r>
      <w:r>
        <w:fldChar w:fldCharType="separate"/>
      </w:r>
      <w:r>
        <w:rPr>
          <w:rStyle w:val="10"/>
          <w:rFonts w:ascii="Times New Roman" w:hAnsi="Times New Roman"/>
          <w:color w:val="000000"/>
          <w:sz w:val="24"/>
          <w:szCs w:val="24"/>
        </w:rPr>
        <w:t>https://developers.google.com/maps/documentation/android/</w:t>
      </w:r>
      <w:r>
        <w:fldChar w:fldCharType="end"/>
      </w:r>
    </w:p>
    <w:p>
      <w:pPr>
        <w:spacing w:after="0" w:line="240" w:lineRule="auto"/>
        <w:ind w:firstLine="720"/>
        <w:rPr>
          <w:rFonts w:ascii="Times New Roman" w:hAnsi="Times New Roman"/>
          <w:color w:val="000000"/>
          <w:sz w:val="24"/>
          <w:szCs w:val="24"/>
        </w:rPr>
      </w:pPr>
    </w:p>
    <w:p>
      <w:pPr>
        <w:spacing w:after="0" w:line="240" w:lineRule="auto"/>
        <w:rPr>
          <w:rFonts w:ascii="Times New Roman" w:hAnsi="Times New Roman"/>
          <w:color w:val="000000"/>
          <w:sz w:val="24"/>
          <w:szCs w:val="24"/>
        </w:rPr>
      </w:pPr>
      <w:r>
        <w:rPr>
          <w:rFonts w:ascii="Times New Roman" w:hAnsi="Times New Roman"/>
          <w:color w:val="000000"/>
          <w:sz w:val="24"/>
          <w:szCs w:val="24"/>
        </w:rPr>
        <w:t xml:space="preserve">      [5] JSON</w:t>
      </w:r>
    </w:p>
    <w:p>
      <w:pPr>
        <w:spacing w:after="0" w:line="240" w:lineRule="auto"/>
        <w:rPr>
          <w:rFonts w:ascii="Times New Roman" w:hAnsi="Times New Roman"/>
          <w:color w:val="000000"/>
          <w:sz w:val="24"/>
          <w:szCs w:val="24"/>
        </w:rPr>
      </w:pPr>
      <w:r>
        <w:rPr>
          <w:rFonts w:ascii="Times New Roman" w:hAnsi="Times New Roman"/>
          <w:color w:val="000000"/>
          <w:sz w:val="24"/>
          <w:szCs w:val="24"/>
        </w:rPr>
        <w:tab/>
      </w:r>
      <w:r>
        <w:fldChar w:fldCharType="begin"/>
      </w:r>
      <w:r>
        <w:instrText xml:space="preserve">HYPERLINK "http://www.json.org/java/" </w:instrText>
      </w:r>
      <w:r>
        <w:fldChar w:fldCharType="separate"/>
      </w:r>
      <w:r>
        <w:rPr>
          <w:rStyle w:val="10"/>
          <w:rFonts w:ascii="Times New Roman" w:hAnsi="Times New Roman"/>
          <w:color w:val="000000"/>
          <w:sz w:val="24"/>
          <w:szCs w:val="24"/>
        </w:rPr>
        <w:t>http://www.json.org/java/</w:t>
      </w:r>
      <w:r>
        <w:fldChar w:fldCharType="end"/>
      </w:r>
    </w:p>
    <w:p>
      <w:pPr>
        <w:spacing w:after="0" w:line="240" w:lineRule="auto"/>
        <w:rPr>
          <w:rFonts w:ascii="Times New Roman" w:hAnsi="Times New Roman"/>
          <w:color w:val="000000"/>
          <w:sz w:val="24"/>
          <w:szCs w:val="24"/>
        </w:rPr>
      </w:pPr>
    </w:p>
    <w:p>
      <w:pPr>
        <w:spacing w:after="0" w:line="240" w:lineRule="auto"/>
        <w:rPr>
          <w:rFonts w:ascii="Times New Roman" w:hAnsi="Times New Roman"/>
          <w:color w:val="000000"/>
          <w:sz w:val="24"/>
          <w:szCs w:val="24"/>
        </w:rPr>
      </w:pPr>
      <w:r>
        <w:rPr>
          <w:rFonts w:ascii="Times New Roman" w:hAnsi="Times New Roman"/>
          <w:color w:val="000000"/>
          <w:sz w:val="24"/>
          <w:szCs w:val="24"/>
        </w:rPr>
        <w:t xml:space="preserve">      [6] SQLite</w:t>
      </w:r>
    </w:p>
    <w:p>
      <w:pPr>
        <w:spacing w:after="0" w:line="240" w:lineRule="auto"/>
        <w:rPr>
          <w:rStyle w:val="10"/>
          <w:rFonts w:ascii="Times New Roman" w:hAnsi="Times New Roman"/>
          <w:color w:val="000000"/>
          <w:sz w:val="24"/>
          <w:szCs w:val="24"/>
        </w:rPr>
      </w:pPr>
      <w:r>
        <w:rPr>
          <w:rFonts w:ascii="Times New Roman" w:hAnsi="Times New Roman"/>
          <w:color w:val="000000"/>
          <w:sz w:val="24"/>
          <w:szCs w:val="24"/>
        </w:rPr>
        <w:tab/>
      </w:r>
      <w:r>
        <w:fldChar w:fldCharType="begin"/>
      </w:r>
      <w:r>
        <w:instrText xml:space="preserve">HYPERLINK "http://www.sqlite.org/" </w:instrText>
      </w:r>
      <w:r>
        <w:fldChar w:fldCharType="separate"/>
      </w:r>
      <w:r>
        <w:rPr>
          <w:rStyle w:val="10"/>
          <w:rFonts w:ascii="Times New Roman" w:hAnsi="Times New Roman"/>
          <w:color w:val="000000"/>
          <w:sz w:val="24"/>
          <w:szCs w:val="24"/>
        </w:rPr>
        <w:t>http://www.sqlite.org/</w:t>
      </w:r>
      <w:r>
        <w:fldChar w:fldCharType="end"/>
      </w:r>
    </w:p>
    <w:p>
      <w:pPr>
        <w:spacing w:after="0" w:line="240" w:lineRule="auto"/>
        <w:rPr>
          <w:rStyle w:val="10"/>
          <w:rFonts w:ascii="Times New Roman" w:hAnsi="Times New Roman"/>
          <w:color w:val="000000"/>
          <w:sz w:val="24"/>
          <w:szCs w:val="24"/>
        </w:rPr>
      </w:pPr>
    </w:p>
    <w:p>
      <w:pPr>
        <w:spacing w:after="0" w:line="240" w:lineRule="auto"/>
        <w:rPr>
          <w:rStyle w:val="9"/>
          <w:rFonts w:ascii="Times New Roman" w:hAnsi="Times New Roman"/>
          <w:i w:val="0"/>
          <w:iCs w:val="0"/>
          <w:color w:val="000000"/>
          <w:sz w:val="24"/>
          <w:szCs w:val="24"/>
          <w:shd w:val="clear" w:color="auto" w:fill="FFFFFF"/>
        </w:rPr>
      </w:pPr>
      <w:r>
        <w:rPr>
          <w:rStyle w:val="10"/>
          <w:rFonts w:ascii="Times New Roman" w:hAnsi="Times New Roman"/>
          <w:color w:val="000000"/>
          <w:sz w:val="24"/>
          <w:szCs w:val="24"/>
        </w:rPr>
        <w:t xml:space="preserve">      [7] Android </w:t>
      </w:r>
      <w:r>
        <w:rPr>
          <w:rStyle w:val="9"/>
          <w:rFonts w:ascii="Times New Roman" w:hAnsi="Times New Roman"/>
          <w:i w:val="0"/>
          <w:iCs w:val="0"/>
          <w:color w:val="000000"/>
          <w:sz w:val="24"/>
          <w:szCs w:val="24"/>
          <w:shd w:val="clear" w:color="auto" w:fill="FFFFFF"/>
        </w:rPr>
        <w:t>Universal Image Loader</w:t>
      </w:r>
    </w:p>
    <w:p>
      <w:pPr>
        <w:spacing w:after="0" w:line="240" w:lineRule="auto"/>
        <w:ind w:firstLine="720"/>
        <w:rPr>
          <w:rFonts w:ascii="Times New Roman" w:hAnsi="Times New Roman"/>
          <w:color w:val="000000"/>
          <w:sz w:val="24"/>
          <w:szCs w:val="24"/>
          <w:shd w:val="clear" w:color="auto" w:fill="FFFFFF"/>
        </w:rPr>
      </w:pPr>
      <w:r>
        <w:fldChar w:fldCharType="begin"/>
      </w:r>
      <w:r>
        <w:instrText xml:space="preserve">HYPERLINK "http://www.cnblogs.com/osmondy/p/3266023.html" </w:instrText>
      </w:r>
      <w:r>
        <w:fldChar w:fldCharType="separate"/>
      </w:r>
      <w:r>
        <w:rPr>
          <w:rStyle w:val="10"/>
          <w:rFonts w:ascii="Times New Roman" w:hAnsi="Times New Roman"/>
          <w:color w:val="000000"/>
          <w:sz w:val="24"/>
          <w:szCs w:val="24"/>
          <w:shd w:val="clear" w:color="auto" w:fill="FFFFFF"/>
        </w:rPr>
        <w:t>http://www.cnblogs.com/osmondy/p/3266023.html</w:t>
      </w:r>
      <w:r>
        <w:fldChar w:fldCharType="end"/>
      </w:r>
    </w:p>
    <w:p>
      <w:pPr>
        <w:spacing w:after="0" w:line="240" w:lineRule="auto"/>
        <w:rPr>
          <w:rFonts w:ascii="Times New Roman" w:hAnsi="Times New Roman"/>
          <w:sz w:val="24"/>
          <w:szCs w:val="24"/>
        </w:rPr>
      </w:pPr>
    </w:p>
    <w:sectPr>
      <w:footnotePr>
        <w:pos w:val="beneathText"/>
      </w:footnotePr>
      <w:pgSz w:w="11906" w:h="16838"/>
      <w:pgMar w:top="1440" w:right="1803" w:bottom="1440" w:left="1803" w:header="851" w:footer="992" w:gutter="0"/>
      <w:cols w:space="720" w:num="1"/>
      <w:titlePg/>
      <w:docGrid w:type="lines" w:linePitch="319"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AMT" w:date="2017-06-26T10:16:00Z" w:initials="C">
    <w:p>
      <w:pPr>
        <w:pStyle w:val="3"/>
      </w:pPr>
      <w:r>
        <w:t>Delete zoom in/out.</w:t>
      </w:r>
    </w:p>
  </w:comment>
  <w:comment w:id="1" w:author="CAMT" w:date="2017-06-26T09:51:00Z" w:initials="C">
    <w:p>
      <w:pPr>
        <w:pStyle w:val="3"/>
      </w:pPr>
      <w:r>
        <w:t>I don’t think we need zoom in/out.</w:t>
      </w:r>
    </w:p>
  </w:comment>
  <w:comment w:id="2" w:author="CAMT" w:date="2017-06-26T10:06:00Z" w:initials="C">
    <w:p>
      <w:pPr>
        <w:pStyle w:val="3"/>
      </w:pPr>
      <w:r>
        <w:t xml:space="preserve">Haha… you sure have help information “here” ;)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 w:name="Calibri">
    <w:panose1 w:val="020F0502020204030204"/>
    <w:charset w:val="00"/>
    <w:family w:val="auto"/>
    <w:pitch w:val="default"/>
    <w:sig w:usb0="E10002FF" w:usb1="4000ACFF" w:usb2="00000009" w:usb3="00000000" w:csb0="2000019F" w:csb1="00000000"/>
  </w:font>
  <w:font w:name="Segoe UI">
    <w:panose1 w:val="020B0502040204020203"/>
    <w:charset w:val="00"/>
    <w:family w:val="auto"/>
    <w:pitch w:val="default"/>
    <w:sig w:usb0="E10022FF" w:usb1="C000E47F" w:usb2="00000029" w:usb3="00000000" w:csb0="200001DF" w:csb1="20000000"/>
  </w:font>
  <w:font w:name="mesNewRomanPSMT">
    <w:altName w:val="Segoe Print"/>
    <w:panose1 w:val="00000000000000000000"/>
    <w:charset w:val="00"/>
    <w:family w:val="auto"/>
    <w:pitch w:val="default"/>
    <w:sig w:usb0="00000000" w:usb1="00000000" w:usb2="00000000" w:usb3="00000000" w:csb0="00000001" w:csb1="00000000"/>
  </w:font>
  <w:font w:name="Cambria">
    <w:panose1 w:val="02040503050406030204"/>
    <w:charset w:val="00"/>
    <w:family w:val="auto"/>
    <w:pitch w:val="default"/>
    <w:sig w:usb0="E00002FF" w:usb1="4000045F" w:usb2="00000000" w:usb3="00000000" w:csb0="2000019F" w:csb1="00000000"/>
  </w:font>
  <w:font w:name="Consolas">
    <w:panose1 w:val="020B0609020204030204"/>
    <w:charset w:val="86"/>
    <w:family w:val="auto"/>
    <w:pitch w:val="default"/>
    <w:sig w:usb0="E10002FF" w:usb1="4000FCFF" w:usb2="00000009" w:usb3="00000000" w:csb0="6000019F" w:csb1="DFD70000"/>
  </w:font>
  <w:font w:name="Gulim">
    <w:panose1 w:val="020B0600000101010101"/>
    <w:charset w:val="81"/>
    <w:family w:val="auto"/>
    <w:pitch w:val="default"/>
    <w:sig w:usb0="B00002AF" w:usb1="69D77CFB" w:usb2="00000030" w:usb3="00000000" w:csb0="400800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95"/>
      <w:gridCol w:w="2490"/>
      <w:gridCol w:w="825"/>
      <w:gridCol w:w="1440"/>
      <w:gridCol w:w="1035"/>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Name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Scan in Travel_Software Design_V 1.0</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Owner</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Yirui Wang</w:t>
          </w:r>
        </w:p>
        <w:p>
          <w:pPr>
            <w:pStyle w:val="5"/>
            <w:rPr>
              <w:rFonts w:ascii="Times New Roman" w:hAnsi="Times New Roman"/>
              <w:szCs w:val="18"/>
            </w:rPr>
          </w:pPr>
          <w:r>
            <w:rPr>
              <w:rFonts w:ascii="Times New Roman" w:hAnsi="Times New Roman"/>
              <w:szCs w:val="18"/>
            </w:rPr>
            <w:t>Ruijuan Liu</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Page</w:t>
          </w:r>
        </w:p>
      </w:tc>
      <w:tc>
        <w:tcPr>
          <w:tcW w:w="1140" w:type="dxa"/>
          <w:vAlign w:val="top"/>
        </w:tcPr>
        <w:p>
          <w:pPr>
            <w:pStyle w:val="5"/>
            <w:rPr>
              <w:rFonts w:ascii="Times New Roman" w:hAnsi="Times New Roman"/>
              <w:szCs w:val="18"/>
            </w:rPr>
          </w:pPr>
          <w:r>
            <w:rPr>
              <w:rFonts w:ascii="Times New Roman" w:hAnsi="Times New Roman" w:eastAsia="宋体" w:cs="Times New Roman"/>
              <w:sz w:val="18"/>
              <w:szCs w:val="28"/>
              <w:lang w:val="en-US" w:eastAsia="en-US" w:bidi="ar-SA"/>
            </w:rPr>
            <w:pict>
              <v:rect id="Rectangle 3" o:spid="_x0000_s1025" style="position:absolute;left:0;margin-left:-3.2pt;margin-top:0.95pt;height:12.8pt;width:56.7pt;mso-position-horizontal-relative:margin;rotation:0f;z-index:251659264;"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75</w:t>
                      </w:r>
                      <w:r>
                        <w:rPr>
                          <w:rFonts w:hint="eastAsia"/>
                          <w:sz w:val="18"/>
                        </w:rPr>
                        <w:fldChar w:fldCharType="end"/>
                      </w:r>
                      <w:r>
                        <w:rPr>
                          <w:rFonts w:hint="eastAsia"/>
                          <w:sz w:val="18"/>
                        </w:rPr>
                        <w:t xml:space="preserve">      </w:t>
                      </w:r>
                    </w:p>
                  </w:txbxContent>
                </v:textbox>
              </v:rect>
            </w:pict>
          </w:r>
          <w:r>
            <w:rPr>
              <w:rFonts w:ascii="Times New Roman" w:hAnsi="Times New Roman"/>
            </w:rPr>
            <w:t xml:space="preserve">   </w:t>
          </w:r>
          <w:r>
            <w:rPr>
              <w:rFonts w:ascii="Times New Roman" w:hAnsi="Times New Roman"/>
              <w:szCs w:val="18"/>
            </w:rPr>
            <w:t>/ 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Type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Software Design</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Release Date</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04/03/2014</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Print Date</w:t>
          </w:r>
        </w:p>
      </w:tc>
      <w:tc>
        <w:tcPr>
          <w:tcW w:w="1140" w:type="dxa"/>
          <w:vAlign w:val="top"/>
        </w:tcPr>
        <w:p>
          <w:pPr>
            <w:pStyle w:val="5"/>
            <w:rPr>
              <w:rFonts w:ascii="Times New Roman" w:hAnsi="Times New Roman"/>
              <w:szCs w:val="18"/>
            </w:rPr>
          </w:pPr>
          <w:r>
            <w:rPr>
              <w:rFonts w:ascii="Times New Roman" w:hAnsi="Times New Roman"/>
              <w:szCs w:val="18"/>
            </w:rPr>
            <w:t>05/03/2014</w:t>
          </w:r>
        </w:p>
      </w:tc>
    </w:tr>
  </w:tbl>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95"/>
      <w:gridCol w:w="2490"/>
      <w:gridCol w:w="825"/>
      <w:gridCol w:w="1440"/>
      <w:gridCol w:w="1035"/>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Name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Scan in Travel_Software Design_V 1.0</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Owner</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Yirui Wang</w:t>
          </w:r>
        </w:p>
        <w:p>
          <w:pPr>
            <w:pStyle w:val="5"/>
            <w:rPr>
              <w:rFonts w:ascii="Times New Roman" w:hAnsi="Times New Roman"/>
              <w:szCs w:val="18"/>
            </w:rPr>
          </w:pPr>
          <w:r>
            <w:rPr>
              <w:rFonts w:ascii="Times New Roman" w:hAnsi="Times New Roman"/>
              <w:szCs w:val="18"/>
            </w:rPr>
            <w:t>Ruijuan Liu</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Page</w:t>
          </w:r>
        </w:p>
      </w:tc>
      <w:tc>
        <w:tcPr>
          <w:tcW w:w="1140" w:type="dxa"/>
          <w:vAlign w:val="top"/>
        </w:tcPr>
        <w:p>
          <w:pPr>
            <w:pStyle w:val="5"/>
            <w:rPr>
              <w:rFonts w:ascii="Times New Roman" w:hAnsi="Times New Roman"/>
              <w:szCs w:val="18"/>
            </w:rPr>
          </w:pPr>
          <w:r>
            <w:rPr>
              <w:rFonts w:ascii="Times New Roman" w:hAnsi="Times New Roman" w:eastAsia="宋体" w:cs="Times New Roman"/>
              <w:sz w:val="18"/>
              <w:szCs w:val="28"/>
              <w:lang w:val="en-US" w:eastAsia="en-US" w:bidi="ar-SA"/>
            </w:rPr>
            <w:pict>
              <v:rect id="Rectangle 12" o:spid="_x0000_s1026" style="position:absolute;left:0;margin-left:-3.2pt;margin-top:0.95pt;height:12.8pt;width:56.7pt;mso-position-horizontal-relative:margin;rotation:0f;z-index:251660288;"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147</w:t>
                      </w:r>
                      <w:r>
                        <w:rPr>
                          <w:rFonts w:hint="eastAsia"/>
                          <w:sz w:val="18"/>
                        </w:rPr>
                        <w:fldChar w:fldCharType="end"/>
                      </w:r>
                      <w:r>
                        <w:rPr>
                          <w:rFonts w:hint="eastAsia"/>
                          <w:sz w:val="18"/>
                        </w:rPr>
                        <w:t xml:space="preserve">      </w:t>
                      </w:r>
                    </w:p>
                  </w:txbxContent>
                </v:textbox>
              </v:rect>
            </w:pict>
          </w:r>
          <w:r>
            <w:rPr>
              <w:rFonts w:ascii="Times New Roman" w:hAnsi="Times New Roman"/>
            </w:rPr>
            <w:t xml:space="preserve">   </w:t>
          </w:r>
          <w:r>
            <w:rPr>
              <w:rFonts w:ascii="Times New Roman" w:hAnsi="Times New Roman"/>
              <w:szCs w:val="18"/>
            </w:rPr>
            <w:t>/ 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Type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Software Design</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Release Date</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04/03/2014</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Print Date</w:t>
          </w:r>
        </w:p>
      </w:tc>
      <w:tc>
        <w:tcPr>
          <w:tcW w:w="1140" w:type="dxa"/>
          <w:vAlign w:val="top"/>
        </w:tcPr>
        <w:p>
          <w:pPr>
            <w:pStyle w:val="5"/>
            <w:rPr>
              <w:rFonts w:ascii="Times New Roman" w:hAnsi="Times New Roman"/>
              <w:szCs w:val="18"/>
            </w:rPr>
          </w:pPr>
          <w:r>
            <w:rPr>
              <w:rFonts w:ascii="Times New Roman" w:hAnsi="Times New Roman"/>
              <w:szCs w:val="18"/>
            </w:rPr>
            <w:t>05/03/2014</w:t>
          </w:r>
        </w:p>
      </w:tc>
    </w:tr>
  </w:tbl>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95"/>
      <w:gridCol w:w="2490"/>
      <w:gridCol w:w="825"/>
      <w:gridCol w:w="1440"/>
      <w:gridCol w:w="1035"/>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Name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Scan in Travel_Software Design_V 1.0</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Owner</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Yirui Wang</w:t>
          </w:r>
        </w:p>
        <w:p>
          <w:pPr>
            <w:pStyle w:val="5"/>
            <w:rPr>
              <w:rFonts w:ascii="Times New Roman" w:hAnsi="Times New Roman"/>
              <w:szCs w:val="18"/>
            </w:rPr>
          </w:pPr>
          <w:r>
            <w:rPr>
              <w:rFonts w:ascii="Times New Roman" w:hAnsi="Times New Roman"/>
              <w:szCs w:val="18"/>
            </w:rPr>
            <w:t>Ruijuan Liu</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Page</w:t>
          </w:r>
        </w:p>
      </w:tc>
      <w:tc>
        <w:tcPr>
          <w:tcW w:w="1140" w:type="dxa"/>
          <w:vAlign w:val="top"/>
        </w:tcPr>
        <w:p>
          <w:pPr>
            <w:pStyle w:val="5"/>
            <w:rPr>
              <w:rFonts w:ascii="Times New Roman" w:hAnsi="Times New Roman"/>
              <w:szCs w:val="18"/>
            </w:rPr>
          </w:pPr>
          <w:r>
            <w:rPr>
              <w:rFonts w:ascii="Times New Roman" w:hAnsi="Times New Roman" w:eastAsia="宋体" w:cs="Times New Roman"/>
              <w:sz w:val="18"/>
              <w:szCs w:val="28"/>
              <w:lang w:val="en-US" w:eastAsia="en-US" w:bidi="ar-SA"/>
            </w:rPr>
            <w:pict>
              <v:rect id="文本框60" o:spid="_x0000_s1027" style="position:absolute;left:0;margin-left:-3.2pt;margin-top:0.95pt;height:12.8pt;width:56.7pt;mso-position-horizontal-relative:margin;rotation:0f;z-index:251658240;"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222</w:t>
                      </w:r>
                      <w:r>
                        <w:rPr>
                          <w:rFonts w:hint="eastAsia"/>
                          <w:sz w:val="18"/>
                        </w:rPr>
                        <w:fldChar w:fldCharType="end"/>
                      </w:r>
                      <w:r>
                        <w:rPr>
                          <w:rFonts w:hint="eastAsia"/>
                          <w:sz w:val="18"/>
                        </w:rPr>
                        <w:t xml:space="preserve">      </w:t>
                      </w:r>
                    </w:p>
                  </w:txbxContent>
                </v:textbox>
              </v:rect>
            </w:pict>
          </w:r>
          <w:r>
            <w:rPr>
              <w:rFonts w:ascii="Times New Roman" w:hAnsi="Times New Roman"/>
            </w:rPr>
            <w:t xml:space="preserve">   </w:t>
          </w:r>
          <w:r>
            <w:rPr>
              <w:rFonts w:ascii="Times New Roman" w:hAnsi="Times New Roman"/>
              <w:szCs w:val="18"/>
            </w:rPr>
            <w:t>/ 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395" w:type="dxa"/>
          <w:shd w:val="clear" w:color="auto" w:fill="99CCFF"/>
          <w:vAlign w:val="top"/>
        </w:tcPr>
        <w:p>
          <w:pPr>
            <w:pStyle w:val="5"/>
            <w:rPr>
              <w:rFonts w:ascii="Times New Roman" w:hAnsi="Times New Roman"/>
              <w:szCs w:val="18"/>
            </w:rPr>
          </w:pPr>
          <w:r>
            <w:rPr>
              <w:rFonts w:ascii="Times New Roman" w:hAnsi="Times New Roman"/>
              <w:szCs w:val="18"/>
            </w:rPr>
            <w:t>Document Type</w:t>
          </w:r>
        </w:p>
      </w:tc>
      <w:tc>
        <w:tcPr>
          <w:tcW w:w="2490" w:type="dxa"/>
          <w:shd w:val="clear" w:color="auto" w:fill="auto"/>
          <w:vAlign w:val="top"/>
        </w:tcPr>
        <w:p>
          <w:pPr>
            <w:pStyle w:val="5"/>
            <w:rPr>
              <w:rFonts w:ascii="Times New Roman" w:hAnsi="Times New Roman"/>
              <w:szCs w:val="18"/>
            </w:rPr>
          </w:pPr>
          <w:r>
            <w:rPr>
              <w:rFonts w:ascii="Times New Roman" w:hAnsi="Times New Roman"/>
              <w:szCs w:val="18"/>
            </w:rPr>
            <w:t>Software Design</w:t>
          </w:r>
        </w:p>
      </w:tc>
      <w:tc>
        <w:tcPr>
          <w:tcW w:w="825" w:type="dxa"/>
          <w:shd w:val="clear" w:color="auto" w:fill="99CCFF"/>
          <w:vAlign w:val="top"/>
        </w:tcPr>
        <w:p>
          <w:pPr>
            <w:pStyle w:val="5"/>
            <w:rPr>
              <w:rFonts w:ascii="Times New Roman" w:hAnsi="Times New Roman"/>
              <w:szCs w:val="18"/>
            </w:rPr>
          </w:pPr>
          <w:r>
            <w:rPr>
              <w:rFonts w:ascii="Times New Roman" w:hAnsi="Times New Roman"/>
              <w:szCs w:val="18"/>
            </w:rPr>
            <w:t>Release Date</w:t>
          </w:r>
        </w:p>
      </w:tc>
      <w:tc>
        <w:tcPr>
          <w:tcW w:w="1440" w:type="dxa"/>
          <w:shd w:val="clear" w:color="auto" w:fill="auto"/>
          <w:vAlign w:val="top"/>
        </w:tcPr>
        <w:p>
          <w:pPr>
            <w:pStyle w:val="5"/>
            <w:rPr>
              <w:rFonts w:ascii="Times New Roman" w:hAnsi="Times New Roman"/>
              <w:szCs w:val="18"/>
            </w:rPr>
          </w:pPr>
          <w:r>
            <w:rPr>
              <w:rFonts w:ascii="Times New Roman" w:hAnsi="Times New Roman"/>
              <w:szCs w:val="18"/>
            </w:rPr>
            <w:t>04/03/2014</w:t>
          </w:r>
        </w:p>
      </w:tc>
      <w:tc>
        <w:tcPr>
          <w:tcW w:w="1035" w:type="dxa"/>
          <w:shd w:val="clear" w:color="auto" w:fill="99CCFF"/>
          <w:vAlign w:val="top"/>
        </w:tcPr>
        <w:p>
          <w:pPr>
            <w:pStyle w:val="5"/>
            <w:rPr>
              <w:rFonts w:ascii="Times New Roman" w:hAnsi="Times New Roman"/>
              <w:szCs w:val="18"/>
            </w:rPr>
          </w:pPr>
          <w:r>
            <w:rPr>
              <w:rFonts w:ascii="Times New Roman" w:hAnsi="Times New Roman"/>
              <w:szCs w:val="18"/>
            </w:rPr>
            <w:t>Print Date</w:t>
          </w:r>
        </w:p>
      </w:tc>
      <w:tc>
        <w:tcPr>
          <w:tcW w:w="1140" w:type="dxa"/>
          <w:vAlign w:val="top"/>
        </w:tcPr>
        <w:p>
          <w:pPr>
            <w:pStyle w:val="5"/>
            <w:rPr>
              <w:rFonts w:ascii="Times New Roman" w:hAnsi="Times New Roman"/>
              <w:szCs w:val="18"/>
            </w:rPr>
          </w:pPr>
          <w:r>
            <w:rPr>
              <w:rFonts w:ascii="Times New Roman" w:hAnsi="Times New Roman"/>
              <w:szCs w:val="18"/>
            </w:rPr>
            <w:t>05/03/2014</w:t>
          </w:r>
        </w:p>
      </w:tc>
    </w:tr>
  </w:tbl>
  <w:p>
    <w:pPr>
      <w:pStyle w:val="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720"/>
  <w:drawingGridVerticalSpacing w:val="159"/>
  <w:displayHorizontalDrawingGridEvery w:val="1"/>
  <w:displayVerticalDrawingGridEvery w:val="2"/>
  <w:characterSpacingControl w:val="doNotCompress"/>
  <w:footnotePr>
    <w:pos w:val="beneathText"/>
  </w:footnotePr>
  <w:compat>
    <w:spaceForUL/>
    <w:doNotLeaveBackslashAlone/>
    <w:ulTrailSpace/>
    <w:doNotExpandShiftReturn/>
    <w:useFELayout/>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0" w:semiHidden="0" w:name="header"/>
    <w:lsdException w:uiPriority="0"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99"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0" w:name="annotation subject"/>
    <w:lsdException w:uiPriority="0" w:name="Balloon Text"/>
  </w:latentStyles>
  <w:style w:type="paragraph" w:default="1" w:styleId="1">
    <w:name w:val="Normal"/>
    <w:qFormat/>
    <w:uiPriority w:val="0"/>
    <w:pPr>
      <w:spacing w:after="160" w:line="259" w:lineRule="auto"/>
    </w:pPr>
    <w:rPr>
      <w:rFonts w:ascii="Calibri" w:hAnsi="Calibri" w:eastAsia="宋体" w:cs="Times New Roman"/>
      <w:sz w:val="22"/>
      <w:szCs w:val="28"/>
      <w:lang w:val="en-US" w:eastAsia="zh-CN" w:bidi="ar-SA"/>
    </w:rPr>
  </w:style>
  <w:style w:type="character" w:default="1" w:styleId="7">
    <w:name w:val="Default Paragraph Font"/>
    <w:semiHidden/>
    <w:unhideWhenUsed/>
    <w:uiPriority w:val="1"/>
  </w:style>
  <w:style w:type="paragraph" w:styleId="2">
    <w:name w:val="annotation subject"/>
    <w:basedOn w:val="3"/>
    <w:next w:val="3"/>
    <w:link w:val="18"/>
    <w:semiHidden/>
    <w:unhideWhenUsed/>
    <w:uiPriority w:val="0"/>
    <w:rPr>
      <w:b/>
      <w:bCs/>
    </w:rPr>
  </w:style>
  <w:style w:type="paragraph" w:styleId="3">
    <w:name w:val="annotation text"/>
    <w:basedOn w:val="1"/>
    <w:link w:val="17"/>
    <w:semiHidden/>
    <w:unhideWhenUsed/>
    <w:uiPriority w:val="0"/>
    <w:rPr>
      <w:sz w:val="20"/>
      <w:szCs w:val="20"/>
    </w:rPr>
  </w:style>
  <w:style w:type="paragraph" w:styleId="4">
    <w:name w:val="Balloon Text"/>
    <w:basedOn w:val="1"/>
    <w:link w:val="16"/>
    <w:semiHidden/>
    <w:unhideWhenUsed/>
    <w:uiPriority w:val="0"/>
    <w:pPr>
      <w:spacing w:after="0" w:line="240" w:lineRule="auto"/>
    </w:pPr>
    <w:rPr>
      <w:rFonts w:ascii="Segoe UI" w:hAnsi="Segoe UI" w:cs="Segoe UI"/>
      <w:sz w:val="18"/>
      <w:szCs w:val="18"/>
    </w:rPr>
  </w:style>
  <w:style w:type="paragraph" w:styleId="5">
    <w:name w:val="footer"/>
    <w:basedOn w:val="1"/>
    <w:unhideWhenUsed/>
    <w:uiPriority w:val="0"/>
    <w:pPr>
      <w:tabs>
        <w:tab w:val="center" w:pos="4153"/>
        <w:tab w:val="right" w:pos="8306"/>
      </w:tabs>
      <w:snapToGrid w:val="0"/>
    </w:pPr>
    <w:rPr>
      <w:sz w:val="18"/>
    </w:rPr>
  </w:style>
  <w:style w:type="paragraph" w:styleId="6">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rFonts w:ascii="Times New Roman" w:hAnsi="Times New Roman"/>
      <w:sz w:val="18"/>
    </w:rPr>
  </w:style>
  <w:style w:type="character" w:styleId="8">
    <w:name w:val="FollowedHyperlink"/>
    <w:semiHidden/>
    <w:unhideWhenUsed/>
    <w:uiPriority w:val="0"/>
    <w:rPr>
      <w:color w:val="800080"/>
      <w:u w:val="single"/>
    </w:rPr>
  </w:style>
  <w:style w:type="character" w:styleId="9">
    <w:name w:val="Emphasis"/>
    <w:qFormat/>
    <w:uiPriority w:val="20"/>
    <w:rPr>
      <w:i/>
      <w:iCs/>
    </w:rPr>
  </w:style>
  <w:style w:type="character" w:styleId="10">
    <w:name w:val="Hyperlink"/>
    <w:unhideWhenUsed/>
    <w:uiPriority w:val="0"/>
    <w:rPr>
      <w:color w:val="0563C1"/>
      <w:u w:val="single"/>
    </w:rPr>
  </w:style>
  <w:style w:type="character" w:styleId="11">
    <w:name w:val="HTML Code"/>
    <w:semiHidden/>
    <w:unhideWhenUsed/>
    <w:uiPriority w:val="99"/>
    <w:rPr>
      <w:rFonts w:ascii="Courier New" w:hAnsi="Courier New" w:eastAsia="Times New Roman" w:cs="Courier New"/>
      <w:sz w:val="20"/>
      <w:szCs w:val="20"/>
    </w:rPr>
  </w:style>
  <w:style w:type="character" w:styleId="12">
    <w:name w:val="annotation reference"/>
    <w:semiHidden/>
    <w:unhideWhenUsed/>
    <w:uiPriority w:val="0"/>
    <w:rPr>
      <w:sz w:val="16"/>
      <w:szCs w:val="16"/>
    </w:rPr>
  </w:style>
  <w:style w:type="paragraph" w:customStyle="1" w:styleId="13">
    <w:name w:val="List Paragraph1"/>
    <w:basedOn w:val="1"/>
    <w:qFormat/>
    <w:uiPriority w:val="34"/>
    <w:pPr>
      <w:ind w:left="720"/>
      <w:contextualSpacing/>
    </w:pPr>
  </w:style>
  <w:style w:type="paragraph" w:customStyle="1" w:styleId="14">
    <w:name w:val="List Paragraph2"/>
    <w:qFormat/>
    <w:uiPriority w:val="0"/>
    <w:pPr>
      <w:ind w:left="720"/>
    </w:pPr>
  </w:style>
  <w:style w:type="character" w:customStyle="1" w:styleId="15">
    <w:name w:val="apple-converted-space"/>
    <w:basedOn w:val="7"/>
    <w:uiPriority w:val="0"/>
    <w:rPr/>
  </w:style>
  <w:style w:type="character" w:customStyle="1" w:styleId="16">
    <w:name w:val="Balloon Text Char"/>
    <w:link w:val="4"/>
    <w:semiHidden/>
    <w:uiPriority w:val="0"/>
    <w:rPr>
      <w:rFonts w:ascii="Segoe UI" w:hAnsi="Segoe UI" w:cs="Segoe UI"/>
      <w:sz w:val="18"/>
      <w:szCs w:val="18"/>
    </w:rPr>
  </w:style>
  <w:style w:type="character" w:customStyle="1" w:styleId="17">
    <w:name w:val="Comment Text Char"/>
    <w:link w:val="3"/>
    <w:semiHidden/>
    <w:uiPriority w:val="0"/>
    <w:rPr>
      <w:rFonts w:ascii="Calibri" w:hAnsi="Calibri"/>
    </w:rPr>
  </w:style>
  <w:style w:type="character" w:customStyle="1" w:styleId="18">
    <w:name w:val="Comment Subject Char"/>
    <w:link w:val="2"/>
    <w:semiHidden/>
    <w:uiPriority w:val="0"/>
    <w:rPr>
      <w:rFonts w:ascii="Calibri" w:hAnsi="Calibri"/>
      <w:b/>
      <w:bCs/>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header" Target="header3.xml"/><Relationship Id="rId100" Type="http://schemas.openxmlformats.org/officeDocument/2006/relationships/image" Target="media/image86.jpeg"/><Relationship Id="rId101" Type="http://schemas.openxmlformats.org/officeDocument/2006/relationships/image" Target="media/image87.jpeg"/><Relationship Id="rId102" Type="http://schemas.openxmlformats.org/officeDocument/2006/relationships/image" Target="media/image88.jpeg"/><Relationship Id="rId103" Type="http://schemas.openxmlformats.org/officeDocument/2006/relationships/image" Target="media/image89.jpeg"/><Relationship Id="rId104" Type="http://schemas.openxmlformats.org/officeDocument/2006/relationships/image" Target="media/image90.jpeg"/><Relationship Id="rId105" Type="http://schemas.openxmlformats.org/officeDocument/2006/relationships/image" Target="media/image91.jpeg"/><Relationship Id="rId106" Type="http://schemas.openxmlformats.org/officeDocument/2006/relationships/image" Target="media/image92.jpeg"/><Relationship Id="rId107" Type="http://schemas.openxmlformats.org/officeDocument/2006/relationships/image" Target="media/image93.jpeg"/><Relationship Id="rId108" Type="http://schemas.openxmlformats.org/officeDocument/2006/relationships/image" Target="media/image94.jpeg"/><Relationship Id="rId109" Type="http://schemas.openxmlformats.org/officeDocument/2006/relationships/image" Target="media/image95.jpeg"/><Relationship Id="rId11" Type="http://schemas.openxmlformats.org/officeDocument/2006/relationships/header" Target="header4.xml"/><Relationship Id="rId110" Type="http://schemas.openxmlformats.org/officeDocument/2006/relationships/image" Target="media/image96.jpeg"/><Relationship Id="rId111" Type="http://schemas.openxmlformats.org/officeDocument/2006/relationships/image" Target="media/image97.jpeg"/><Relationship Id="rId112" Type="http://schemas.openxmlformats.org/officeDocument/2006/relationships/image" Target="media/image98.jpeg"/><Relationship Id="rId113" Type="http://schemas.openxmlformats.org/officeDocument/2006/relationships/image" Target="media/image99.jpeg"/><Relationship Id="rId114" Type="http://schemas.openxmlformats.org/officeDocument/2006/relationships/image" Target="media/image100.jpeg"/><Relationship Id="rId115" Type="http://schemas.openxmlformats.org/officeDocument/2006/relationships/image" Target="media/image101.jpeg"/><Relationship Id="rId116" Type="http://schemas.openxmlformats.org/officeDocument/2006/relationships/image" Target="media/image102.jpeg"/><Relationship Id="rId117" Type="http://schemas.openxmlformats.org/officeDocument/2006/relationships/image" Target="media/image103.jpeg"/><Relationship Id="rId118" Type="http://schemas.openxmlformats.org/officeDocument/2006/relationships/image" Target="media/image104.jpeg"/><Relationship Id="rId119" Type="http://schemas.openxmlformats.org/officeDocument/2006/relationships/image" Target="media/image105.jpeg"/><Relationship Id="rId12" Type="http://schemas.openxmlformats.org/officeDocument/2006/relationships/footer" Target="footer4.xml"/><Relationship Id="rId120" Type="http://schemas.openxmlformats.org/officeDocument/2006/relationships/image" Target="media/image106.jpeg"/><Relationship Id="rId121" Type="http://schemas.openxmlformats.org/officeDocument/2006/relationships/image" Target="media/image107.jpeg"/><Relationship Id="rId122" Type="http://schemas.openxmlformats.org/officeDocument/2006/relationships/image" Target="media/image108.jpeg"/><Relationship Id="rId123" Type="http://schemas.openxmlformats.org/officeDocument/2006/relationships/image" Target="media/image109.jpeg"/><Relationship Id="rId124" Type="http://schemas.openxmlformats.org/officeDocument/2006/relationships/image" Target="media/image110.jpeg"/><Relationship Id="rId125" Type="http://schemas.openxmlformats.org/officeDocument/2006/relationships/image" Target="media/image111.jpeg"/><Relationship Id="rId126" Type="http://schemas.openxmlformats.org/officeDocument/2006/relationships/image" Target="media/image112.jpeg"/><Relationship Id="rId127" Type="http://schemas.openxmlformats.org/officeDocument/2006/relationships/image" Target="media/image113.jpeg"/><Relationship Id="rId128" Type="http://schemas.openxmlformats.org/officeDocument/2006/relationships/image" Target="media/image114.jpeg"/><Relationship Id="rId129" Type="http://schemas.openxmlformats.org/officeDocument/2006/relationships/image" Target="media/image115.jpeg"/><Relationship Id="rId13" Type="http://schemas.openxmlformats.org/officeDocument/2006/relationships/footer" Target="footer5.xml"/><Relationship Id="rId130" Type="http://schemas.openxmlformats.org/officeDocument/2006/relationships/image" Target="media/image116.jpeg"/><Relationship Id="rId131" Type="http://schemas.openxmlformats.org/officeDocument/2006/relationships/image" Target="media/image117.jpeg"/><Relationship Id="rId132" Type="http://schemas.openxmlformats.org/officeDocument/2006/relationships/image" Target="media/image118.jpeg"/><Relationship Id="rId133" Type="http://schemas.openxmlformats.org/officeDocument/2006/relationships/image" Target="media/image119.jpeg"/><Relationship Id="rId134" Type="http://schemas.openxmlformats.org/officeDocument/2006/relationships/image" Target="media/image120.jpeg"/><Relationship Id="rId135" Type="http://schemas.openxmlformats.org/officeDocument/2006/relationships/image" Target="media/image121.jpeg"/><Relationship Id="rId136" Type="http://schemas.openxmlformats.org/officeDocument/2006/relationships/image" Target="media/image122.jpeg"/><Relationship Id="rId137" Type="http://schemas.openxmlformats.org/officeDocument/2006/relationships/image" Target="media/image123.jpeg"/><Relationship Id="rId138" Type="http://schemas.openxmlformats.org/officeDocument/2006/relationships/image" Target="media/image124.jpeg"/><Relationship Id="rId139" Type="http://schemas.openxmlformats.org/officeDocument/2006/relationships/image" Target="media/image125.jpeg"/><Relationship Id="rId14" Type="http://schemas.openxmlformats.org/officeDocument/2006/relationships/theme" Target="theme/theme1.xml"/><Relationship Id="rId140" Type="http://schemas.openxmlformats.org/officeDocument/2006/relationships/image" Target="media/image126.jpeg"/><Relationship Id="rId141" Type="http://schemas.openxmlformats.org/officeDocument/2006/relationships/image" Target="media/image127.jpeg"/><Relationship Id="rId142" Type="http://schemas.openxmlformats.org/officeDocument/2006/relationships/image" Target="media/image128.jpeg"/><Relationship Id="rId143" Type="http://schemas.openxmlformats.org/officeDocument/2006/relationships/image" Target="media/image129.jpeg"/><Relationship Id="rId144" Type="http://schemas.openxmlformats.org/officeDocument/2006/relationships/image" Target="media/image130.jpeg"/><Relationship Id="rId145" Type="http://schemas.openxmlformats.org/officeDocument/2006/relationships/image" Target="media/image131.jpeg"/><Relationship Id="rId146" Type="http://schemas.openxmlformats.org/officeDocument/2006/relationships/image" Target="media/image132.jpeg"/><Relationship Id="rId147" Type="http://schemas.openxmlformats.org/officeDocument/2006/relationships/image" Target="media/image133.jpeg"/><Relationship Id="rId148" Type="http://schemas.openxmlformats.org/officeDocument/2006/relationships/image" Target="media/image134.jpeg"/><Relationship Id="rId149" Type="http://schemas.openxmlformats.org/officeDocument/2006/relationships/image" Target="media/image135.jpeg"/><Relationship Id="rId15" Type="http://schemas.openxmlformats.org/officeDocument/2006/relationships/image" Target="media/image1.png"/><Relationship Id="rId150" Type="http://schemas.openxmlformats.org/officeDocument/2006/relationships/image" Target="media/image136.jpeg"/><Relationship Id="rId151" Type="http://schemas.openxmlformats.org/officeDocument/2006/relationships/image" Target="media/image137.jpeg"/><Relationship Id="rId152" Type="http://schemas.openxmlformats.org/officeDocument/2006/relationships/image" Target="media/image138.jpeg"/><Relationship Id="rId153" Type="http://schemas.openxmlformats.org/officeDocument/2006/relationships/image" Target="media/image139.jpeg"/><Relationship Id="rId154" Type="http://schemas.openxmlformats.org/officeDocument/2006/relationships/image" Target="media/image140.jpeg"/><Relationship Id="rId155" Type="http://schemas.openxmlformats.org/officeDocument/2006/relationships/image" Target="media/image141.jpeg"/><Relationship Id="rId156" Type="http://schemas.openxmlformats.org/officeDocument/2006/relationships/image" Target="media/image142.jpeg"/><Relationship Id="rId157" Type="http://schemas.openxmlformats.org/officeDocument/2006/relationships/image" Target="media/image143.jpeg"/><Relationship Id="rId158" Type="http://schemas.openxmlformats.org/officeDocument/2006/relationships/image" Target="media/image144.jpeg"/><Relationship Id="rId159" Type="http://schemas.openxmlformats.org/officeDocument/2006/relationships/image" Target="media/image145.jpeg"/><Relationship Id="rId16" Type="http://schemas.openxmlformats.org/officeDocument/2006/relationships/image" Target="media/image2.jpeg"/><Relationship Id="rId160" Type="http://schemas.openxmlformats.org/officeDocument/2006/relationships/image" Target="media/image146.jpeg"/><Relationship Id="rId161" Type="http://schemas.openxmlformats.org/officeDocument/2006/relationships/image" Target="media/image147.jpeg"/><Relationship Id="rId162" Type="http://schemas.openxmlformats.org/officeDocument/2006/relationships/customXml" Target="../customXml/item1.xm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 Type="http://schemas.openxmlformats.org/officeDocument/2006/relationships/styles" Target="styles.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 Type="http://schemas.openxmlformats.org/officeDocument/2006/relationships/comments" Target="comments.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 Type="http://schemas.openxmlformats.org/officeDocument/2006/relationships/footer" Target="footer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 Type="http://schemas.openxmlformats.org/officeDocument/2006/relationships/header" Target="header1.xml"/><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jpeg"/><Relationship Id="rId68" Type="http://schemas.openxmlformats.org/officeDocument/2006/relationships/image" Target="media/image54.png"/><Relationship Id="rId69" Type="http://schemas.openxmlformats.org/officeDocument/2006/relationships/image" Target="media/image55.jpeg"/><Relationship Id="rId7" Type="http://schemas.openxmlformats.org/officeDocument/2006/relationships/header" Target="header2.xml"/><Relationship Id="rId70" Type="http://schemas.openxmlformats.org/officeDocument/2006/relationships/image" Target="media/image56.jpe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jpeg"/><Relationship Id="rId79" Type="http://schemas.openxmlformats.org/officeDocument/2006/relationships/image" Target="media/image65.png"/><Relationship Id="rId8" Type="http://schemas.openxmlformats.org/officeDocument/2006/relationships/footer" Target="footer2.xml"/><Relationship Id="rId80" Type="http://schemas.openxmlformats.org/officeDocument/2006/relationships/image" Target="media/image66.jpeg"/><Relationship Id="rId81" Type="http://schemas.openxmlformats.org/officeDocument/2006/relationships/image" Target="media/image67.jpe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jpeg"/><Relationship Id="rId85" Type="http://schemas.openxmlformats.org/officeDocument/2006/relationships/image" Target="media/image71.jpeg"/><Relationship Id="rId86" Type="http://schemas.openxmlformats.org/officeDocument/2006/relationships/image" Target="media/image72.jpeg"/><Relationship Id="rId87" Type="http://schemas.openxmlformats.org/officeDocument/2006/relationships/image" Target="media/image73.jpeg"/><Relationship Id="rId88" Type="http://schemas.openxmlformats.org/officeDocument/2006/relationships/image" Target="media/image74.jpeg"/><Relationship Id="rId89" Type="http://schemas.openxmlformats.org/officeDocument/2006/relationships/image" Target="media/image75.jpeg"/><Relationship Id="rId9" Type="http://schemas.openxmlformats.org/officeDocument/2006/relationships/footer" Target="footer3.xml"/><Relationship Id="rId90" Type="http://schemas.openxmlformats.org/officeDocument/2006/relationships/image" Target="media/image76.jpeg"/><Relationship Id="rId91" Type="http://schemas.openxmlformats.org/officeDocument/2006/relationships/image" Target="media/image77.jpeg"/><Relationship Id="rId92" Type="http://schemas.openxmlformats.org/officeDocument/2006/relationships/image" Target="media/image78.jpeg"/><Relationship Id="rId93" Type="http://schemas.openxmlformats.org/officeDocument/2006/relationships/image" Target="media/image79.jpeg"/><Relationship Id="rId94" Type="http://schemas.openxmlformats.org/officeDocument/2006/relationships/image" Target="media/image80.jpeg"/><Relationship Id="rId95" Type="http://schemas.openxmlformats.org/officeDocument/2006/relationships/image" Target="media/image81.jpeg"/><Relationship Id="rId96" Type="http://schemas.openxmlformats.org/officeDocument/2006/relationships/image" Target="media/image82.jpeg"/><Relationship Id="rId97" Type="http://schemas.openxmlformats.org/officeDocument/2006/relationships/image" Target="media/image83.jpeg"/><Relationship Id="rId98" Type="http://schemas.openxmlformats.org/officeDocument/2006/relationships/image" Target="media/image84.jpeg"/><Relationship Id="rId99" Type="http://schemas.openxmlformats.org/officeDocument/2006/relationships/image" Target="media/image8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9" textRotate="1"/>
    <customShpInfo spid="_x0000_s1030"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223</Pages>
  <Words>19897</Words>
  <Characters>113415</Characters>
  <Lines>945</Lines>
  <Paragraphs>266</Paragraphs>
  <ScaleCrop>false</ScaleCrop>
  <LinksUpToDate>false</LinksUpToDate>
  <CharactersWithSpaces>0</CharactersWithSpaces>
  <Application>WPS Office 个人版_9.1.0.4715_{F1E327BC-269C-435d-A152-05C5408002CA}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2014-06-25T04:46:00Z</dcterms:created>
  <dc:creator>Admin</dc:creator>
  <cp:lastModifiedBy>a43</cp:lastModifiedBy>
  <dcterms:modified xsi:type="dcterms:W3CDTF">2014-06-29T04:32:23Z</dcterms:modified>
  <dc:title>Scan in Travel</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2052-9.1.0.4715</vt:lpwstr>
  </property>
</Properties>
</file>